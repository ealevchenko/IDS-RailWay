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47" w:type="dxa"/>
        <w:tblLook w:val="04A0" w:firstRow="1" w:lastRow="0" w:firstColumn="1" w:lastColumn="0" w:noHBand="0" w:noVBand="1"/>
      </w:tblPr>
      <w:tblGrid>
        <w:gridCol w:w="4544"/>
        <w:gridCol w:w="1234"/>
        <w:gridCol w:w="3969"/>
      </w:tblGrid>
      <w:tr w:rsidR="006B76D6" w:rsidRPr="00A25E89" w14:paraId="2F3EBC89" w14:textId="77777777" w:rsidTr="00D04E85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14:paraId="190F1E49" w14:textId="23924337" w:rsidR="006B76D6" w:rsidRPr="00997642" w:rsidRDefault="006B76D6" w:rsidP="00D04E85">
            <w:pPr>
              <w:tabs>
                <w:tab w:val="left" w:pos="5670"/>
              </w:tabs>
              <w:rPr>
                <w:rFonts w:ascii="Times New Roman" w:hAnsi="Times New Roman"/>
                <w:strike/>
                <w:sz w:val="26"/>
                <w:szCs w:val="26"/>
                <w:lang w:val="ru-RU"/>
                <w:rPrChange w:id="0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</w:pPr>
            <w:r w:rsidRPr="00997642">
              <w:rPr>
                <w:rFonts w:ascii="Times New Roman" w:hAnsi="Times New Roman"/>
                <w:strike/>
                <w:sz w:val="26"/>
                <w:szCs w:val="26"/>
                <w:lang w:val="ru-RU"/>
                <w:rPrChange w:id="1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  <w:t>ПАО "</w:t>
            </w:r>
            <w:proofErr w:type="spellStart"/>
            <w:r w:rsidRPr="00997642">
              <w:rPr>
                <w:rFonts w:ascii="Times New Roman" w:hAnsi="Times New Roman"/>
                <w:strike/>
                <w:sz w:val="26"/>
                <w:szCs w:val="26"/>
                <w:lang w:val="ru-RU"/>
                <w:rPrChange w:id="2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  <w:t>АрселорМиттал</w:t>
            </w:r>
            <w:proofErr w:type="spellEnd"/>
            <w:r w:rsidRPr="00997642">
              <w:rPr>
                <w:rFonts w:ascii="Times New Roman" w:hAnsi="Times New Roman"/>
                <w:strike/>
                <w:sz w:val="26"/>
                <w:szCs w:val="26"/>
                <w:lang w:val="ru-RU"/>
                <w:rPrChange w:id="3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  <w:t xml:space="preserve"> Кривой Рог"</w:t>
            </w:r>
          </w:p>
          <w:p w14:paraId="740983EC" w14:textId="77777777" w:rsidR="006B76D6" w:rsidRPr="00997642" w:rsidRDefault="006B76D6" w:rsidP="00D04E85">
            <w:pPr>
              <w:tabs>
                <w:tab w:val="left" w:pos="5670"/>
              </w:tabs>
              <w:rPr>
                <w:rFonts w:ascii="Times New Roman" w:hAnsi="Times New Roman"/>
                <w:strike/>
                <w:sz w:val="26"/>
                <w:szCs w:val="26"/>
                <w:lang w:val="ru-RU"/>
                <w:rPrChange w:id="4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</w:pPr>
            <w:r w:rsidRPr="00997642">
              <w:rPr>
                <w:rFonts w:ascii="Times New Roman" w:hAnsi="Times New Roman"/>
                <w:caps/>
                <w:strike/>
                <w:spacing w:val="-6"/>
                <w:sz w:val="26"/>
                <w:szCs w:val="26"/>
                <w:lang w:val="ru-RU"/>
                <w:rPrChange w:id="5" w:author="Shuba, Irina V" w:date="2020-01-10T09:32:00Z">
                  <w:rPr>
                    <w:rFonts w:ascii="Times New Roman" w:hAnsi="Times New Roman"/>
                    <w:caps/>
                    <w:spacing w:val="-6"/>
                    <w:sz w:val="26"/>
                    <w:szCs w:val="26"/>
                    <w:lang w:val="ru-RU"/>
                  </w:rPr>
                </w:rPrChange>
              </w:rPr>
              <w:t xml:space="preserve">ТРАНСПОРТНЫЙ ДЕПАРТАМЕНТ  </w:t>
            </w:r>
          </w:p>
          <w:p w14:paraId="2C16F7C9" w14:textId="77777777" w:rsidR="00701BCE" w:rsidRPr="00997642" w:rsidRDefault="00701BCE" w:rsidP="00D04E85">
            <w:pPr>
              <w:tabs>
                <w:tab w:val="left" w:pos="5670"/>
              </w:tabs>
              <w:rPr>
                <w:rFonts w:ascii="Times New Roman" w:hAnsi="Times New Roman"/>
                <w:strike/>
                <w:sz w:val="26"/>
                <w:szCs w:val="26"/>
                <w:lang w:val="ru-RU"/>
                <w:rPrChange w:id="6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</w:pPr>
          </w:p>
          <w:p w14:paraId="082CA806" w14:textId="77777777" w:rsidR="006B76D6" w:rsidRPr="00997642" w:rsidRDefault="00701BCE" w:rsidP="00D04E85">
            <w:pPr>
              <w:tabs>
                <w:tab w:val="left" w:pos="5670"/>
              </w:tabs>
              <w:rPr>
                <w:rFonts w:ascii="Times New Roman" w:hAnsi="Times New Roman"/>
                <w:strike/>
                <w:sz w:val="26"/>
                <w:szCs w:val="26"/>
                <w:lang w:val="ru-RU"/>
                <w:rPrChange w:id="7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</w:pPr>
            <w:r w:rsidRPr="00997642">
              <w:rPr>
                <w:rFonts w:ascii="Times New Roman" w:hAnsi="Times New Roman"/>
                <w:strike/>
                <w:sz w:val="26"/>
                <w:szCs w:val="26"/>
                <w:lang w:val="ru-RU"/>
                <w:rPrChange w:id="8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  <w:t>УТВЕРЖДАЮ: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3436A507" w14:textId="77777777" w:rsidR="006B76D6" w:rsidRPr="00A25E89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2F65D5E2" w14:textId="77777777" w:rsidR="006B76D6" w:rsidRPr="00656859" w:rsidRDefault="006B76D6" w:rsidP="00D04E85">
            <w:pPr>
              <w:tabs>
                <w:tab w:val="left" w:pos="5670"/>
              </w:tabs>
              <w:rPr>
                <w:rFonts w:ascii="Times New Roman" w:hAnsi="Times New Roman"/>
                <w:caps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УТВЕРЖДАЮ</w:t>
            </w:r>
          </w:p>
          <w:p w14:paraId="70CB1EDB" w14:textId="77777777" w:rsidR="006B76D6" w:rsidRPr="00656859" w:rsidRDefault="006B76D6" w:rsidP="00D04E85">
            <w:pPr>
              <w:tabs>
                <w:tab w:val="left" w:pos="5670"/>
              </w:tabs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proofErr w:type="spellStart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И.о</w:t>
            </w:r>
            <w:proofErr w:type="spellEnd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. заместителя директора (инжиниринг) департамента по инвестициям и инжинирингу</w:t>
            </w:r>
          </w:p>
          <w:p w14:paraId="3B6BBD02" w14:textId="77777777" w:rsidR="006B76D6" w:rsidRPr="00656859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 xml:space="preserve">___________ </w:t>
            </w:r>
            <w:r w:rsidRPr="00656859">
              <w:rPr>
                <w:rFonts w:ascii="Times New Roman" w:hAnsi="Times New Roman"/>
                <w:color w:val="FFFFFF" w:themeColor="background1"/>
                <w:lang w:val="ru-RU"/>
              </w:rPr>
              <w:t>А.Н. Бабенко</w:t>
            </w:r>
          </w:p>
        </w:tc>
      </w:tr>
      <w:tr w:rsidR="006B76D6" w:rsidRPr="00A25E89" w14:paraId="4B083815" w14:textId="77777777" w:rsidTr="00D04E85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14:paraId="14D3A033" w14:textId="63126801" w:rsidR="006B76D6" w:rsidRPr="00997642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strike/>
                <w:sz w:val="26"/>
                <w:szCs w:val="26"/>
                <w:lang w:val="ru-RU"/>
                <w:rPrChange w:id="9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</w:pPr>
            <w:r w:rsidRPr="00997642">
              <w:rPr>
                <w:rFonts w:ascii="Times New Roman" w:hAnsi="Times New Roman"/>
                <w:strike/>
                <w:sz w:val="26"/>
                <w:szCs w:val="26"/>
                <w:lang w:val="ru-RU"/>
                <w:rPrChange w:id="10" w:author="Shuba, Irina V" w:date="2020-01-10T09:32:00Z">
                  <w:rPr>
                    <w:rFonts w:ascii="Times New Roman" w:hAnsi="Times New Roman"/>
                    <w:sz w:val="26"/>
                    <w:szCs w:val="26"/>
                    <w:lang w:val="ru-RU"/>
                  </w:rPr>
                </w:rPrChange>
              </w:rPr>
              <w:t>_____________№_______________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15B5827F" w14:textId="77777777" w:rsidR="006B76D6" w:rsidRPr="00A25E89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6F5BFDED" w14:textId="77777777" w:rsidR="006B76D6" w:rsidRPr="00656859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</w:rPr>
            </w:pPr>
          </w:p>
          <w:p w14:paraId="37296B5A" w14:textId="77777777" w:rsidR="006B76D6" w:rsidRPr="00656859" w:rsidRDefault="006B76D6" w:rsidP="00D04E85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____________ 2018</w:t>
            </w:r>
          </w:p>
        </w:tc>
      </w:tr>
    </w:tbl>
    <w:p w14:paraId="155C560C" w14:textId="77777777" w:rsidR="006B76D6" w:rsidRPr="00A25E89" w:rsidRDefault="006B76D6" w:rsidP="006B76D6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25DCABA" w14:textId="77777777" w:rsidR="006B76D6" w:rsidRPr="00A25E89" w:rsidRDefault="006B76D6" w:rsidP="006B76D6">
      <w:pPr>
        <w:jc w:val="center"/>
        <w:rPr>
          <w:rFonts w:ascii="Times New Roman" w:hAnsi="Times New Roman"/>
          <w:b/>
          <w:sz w:val="28"/>
          <w:szCs w:val="28"/>
        </w:rPr>
      </w:pPr>
    </w:p>
    <w:p w14:paraId="3336F62C" w14:textId="77777777" w:rsidR="006B76D6" w:rsidRPr="00A25E89" w:rsidRDefault="006B76D6" w:rsidP="006B76D6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E8EBD17" w14:textId="77777777" w:rsidR="006B76D6" w:rsidRPr="00A25E89" w:rsidRDefault="006B76D6" w:rsidP="006B76D6">
      <w:pPr>
        <w:jc w:val="center"/>
        <w:rPr>
          <w:rFonts w:ascii="Times New Roman" w:hAnsi="Times New Roman"/>
          <w:b/>
          <w:sz w:val="28"/>
          <w:szCs w:val="28"/>
        </w:rPr>
      </w:pPr>
    </w:p>
    <w:p w14:paraId="24F903A8" w14:textId="77777777" w:rsidR="006B76D6" w:rsidRPr="00A25E89" w:rsidRDefault="006B76D6" w:rsidP="006B76D6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ТЕХНИЧЕСКОЕ ЗАДАНИЕ </w:t>
      </w:r>
    </w:p>
    <w:p w14:paraId="000E17E1" w14:textId="77777777" w:rsidR="006B76D6" w:rsidRPr="00A25E89" w:rsidRDefault="006B76D6" w:rsidP="006B76D6">
      <w:pPr>
        <w:jc w:val="center"/>
        <w:rPr>
          <w:rFonts w:ascii="Times New Roman" w:hAnsi="Times New Roman"/>
          <w:b/>
          <w:lang w:val="ru-RU"/>
        </w:rPr>
      </w:pPr>
    </w:p>
    <w:p w14:paraId="37B6D008" w14:textId="77777777" w:rsidR="006B76D6" w:rsidRDefault="006B76D6" w:rsidP="006B76D6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 xml:space="preserve">вагонов </w:t>
      </w:r>
      <w:r w:rsidR="004840BD">
        <w:rPr>
          <w:rFonts w:ascii="Times New Roman" w:hAnsi="Times New Roman"/>
          <w:sz w:val="28"/>
          <w:szCs w:val="28"/>
          <w:lang w:eastAsia="fr-FR"/>
        </w:rPr>
        <w:t>,</w:t>
      </w:r>
      <w:proofErr w:type="gramEnd"/>
      <w:r w:rsidR="004840BD">
        <w:rPr>
          <w:rFonts w:ascii="Times New Roman" w:hAnsi="Times New Roman"/>
          <w:sz w:val="28"/>
          <w:szCs w:val="28"/>
          <w:lang w:eastAsia="fr-FR"/>
        </w:rPr>
        <w:t xml:space="preserve"> прибывших </w:t>
      </w:r>
      <w:r>
        <w:rPr>
          <w:rFonts w:ascii="Times New Roman" w:hAnsi="Times New Roman"/>
          <w:sz w:val="28"/>
          <w:szCs w:val="28"/>
          <w:lang w:eastAsia="fr-FR"/>
        </w:rPr>
        <w:t xml:space="preserve"> 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 xml:space="preserve">а Приднепровской </w:t>
      </w:r>
      <w:proofErr w:type="spellStart"/>
      <w:r>
        <w:rPr>
          <w:rFonts w:ascii="Times New Roman" w:hAnsi="Times New Roman"/>
          <w:sz w:val="28"/>
          <w:szCs w:val="28"/>
          <w:lang w:eastAsia="fr-FR"/>
        </w:rPr>
        <w:t>ж.д.в</w:t>
      </w:r>
      <w:proofErr w:type="spell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</w:t>
      </w:r>
    </w:p>
    <w:p w14:paraId="7B578CB5" w14:textId="77777777" w:rsidR="006B76D6" w:rsidRDefault="006B76D6" w:rsidP="006B76D6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</w:p>
    <w:p w14:paraId="68BE065E" w14:textId="77777777" w:rsidR="006B76D6" w:rsidRPr="00546355" w:rsidRDefault="006B76D6" w:rsidP="006B76D6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>
        <w:rPr>
          <w:rFonts w:ascii="Times New Roman" w:hAnsi="Times New Roman"/>
          <w:sz w:val="28"/>
          <w:szCs w:val="28"/>
          <w:lang w:eastAsia="fr-FR"/>
        </w:rPr>
        <w:t>ЧАСТЬ 1</w:t>
      </w:r>
    </w:p>
    <w:p w14:paraId="5D0745D9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7B0F7FC7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1CA5EF5B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24DC257D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2C97056D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38B7F858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04BF2855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347AE89F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6A3AE7E3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70DEDE48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310262CC" w14:textId="77777777" w:rsidR="006B76D6" w:rsidRPr="00A25E89" w:rsidRDefault="006B76D6" w:rsidP="006B76D6">
      <w:pPr>
        <w:pStyle w:val="a5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439502A7" w14:textId="77777777" w:rsidR="006B76D6" w:rsidRPr="00A25E89" w:rsidRDefault="006B76D6" w:rsidP="006B76D6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ЗАКАЗЧИК</w:t>
      </w:r>
    </w:p>
    <w:p w14:paraId="469392A4" w14:textId="77777777" w:rsidR="006B76D6" w:rsidRPr="00A25E89" w:rsidRDefault="006B76D6" w:rsidP="006B76D6">
      <w:pPr>
        <w:rPr>
          <w:rFonts w:ascii="Times New Roman" w:hAnsi="Times New Roman"/>
          <w:b/>
          <w:sz w:val="16"/>
          <w:szCs w:val="16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325"/>
        <w:gridCol w:w="1570"/>
        <w:gridCol w:w="2461"/>
      </w:tblGrid>
      <w:tr w:rsidR="006B76D6" w:rsidRPr="00A25E89" w14:paraId="2B476B16" w14:textId="77777777" w:rsidTr="00D04E85">
        <w:tc>
          <w:tcPr>
            <w:tcW w:w="2846" w:type="pct"/>
          </w:tcPr>
          <w:p w14:paraId="266D6C7B" w14:textId="77777777" w:rsidR="006B76D6" w:rsidRPr="00A25E89" w:rsidRDefault="006B76D6" w:rsidP="00D04E85">
            <w:pPr>
              <w:rPr>
                <w:rFonts w:ascii="Times New Roman" w:hAnsi="Times New Roman"/>
                <w:b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 xml:space="preserve">Директор </w:t>
            </w:r>
            <w:r>
              <w:rPr>
                <w:rFonts w:ascii="Times New Roman" w:hAnsi="Times New Roman"/>
                <w:lang w:val="ru-RU"/>
              </w:rPr>
              <w:t xml:space="preserve">транспортного департамента </w:t>
            </w:r>
          </w:p>
        </w:tc>
        <w:tc>
          <w:tcPr>
            <w:tcW w:w="839" w:type="pct"/>
          </w:tcPr>
          <w:p w14:paraId="4EE7686D" w14:textId="77777777" w:rsidR="006B76D6" w:rsidRPr="00A25E89" w:rsidRDefault="006B76D6" w:rsidP="00D04E85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14:paraId="1E9DEADA" w14:textId="77777777" w:rsidR="006B76D6" w:rsidRPr="00A25E89" w:rsidRDefault="006B76D6" w:rsidP="00D04E85">
            <w:pPr>
              <w:tabs>
                <w:tab w:val="left" w:pos="2160"/>
              </w:tabs>
              <w:rPr>
                <w:rFonts w:ascii="Times New Roman" w:hAnsi="Times New Roman"/>
                <w:b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А.Н. Рыбалкин</w:t>
            </w:r>
          </w:p>
        </w:tc>
      </w:tr>
      <w:tr w:rsidR="006B76D6" w:rsidRPr="00A25E89" w14:paraId="52545F69" w14:textId="77777777" w:rsidTr="00D04E85">
        <w:tc>
          <w:tcPr>
            <w:tcW w:w="2846" w:type="pct"/>
          </w:tcPr>
          <w:p w14:paraId="6DE4062D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839" w:type="pct"/>
          </w:tcPr>
          <w:p w14:paraId="5FCDEEB9" w14:textId="77777777" w:rsidR="006B76D6" w:rsidRPr="00A25E89" w:rsidRDefault="006B76D6" w:rsidP="00D04E85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14:paraId="7A4C0B24" w14:textId="77777777" w:rsidR="006B76D6" w:rsidRPr="00A25E89" w:rsidRDefault="006B76D6" w:rsidP="00D04E85">
            <w:pPr>
              <w:tabs>
                <w:tab w:val="left" w:pos="2160"/>
              </w:tabs>
              <w:rPr>
                <w:rFonts w:ascii="Times New Roman" w:hAnsi="Times New Roman"/>
                <w:lang w:val="ru-RU"/>
              </w:rPr>
            </w:pPr>
          </w:p>
        </w:tc>
      </w:tr>
    </w:tbl>
    <w:p w14:paraId="09DD1863" w14:textId="77777777" w:rsidR="006B76D6" w:rsidRPr="00A25E89" w:rsidRDefault="006B76D6" w:rsidP="006B76D6">
      <w:pPr>
        <w:rPr>
          <w:rFonts w:ascii="Times New Roman" w:hAnsi="Times New Roman"/>
          <w:b/>
          <w:sz w:val="16"/>
          <w:szCs w:val="16"/>
        </w:rPr>
      </w:pPr>
    </w:p>
    <w:p w14:paraId="01FD4E42" w14:textId="77777777" w:rsidR="006B76D6" w:rsidRPr="00A25E89" w:rsidRDefault="006B76D6" w:rsidP="006B76D6">
      <w:pPr>
        <w:rPr>
          <w:rFonts w:ascii="Times New Roman" w:hAnsi="Times New Roman"/>
          <w:b/>
          <w:sz w:val="10"/>
          <w:szCs w:val="10"/>
        </w:rPr>
      </w:pPr>
    </w:p>
    <w:p w14:paraId="6DAFE79B" w14:textId="77777777" w:rsidR="006B76D6" w:rsidRPr="00A25E89" w:rsidRDefault="006B76D6" w:rsidP="006B76D6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РАЗРАБОТАНО</w:t>
      </w:r>
    </w:p>
    <w:p w14:paraId="105516E8" w14:textId="77777777" w:rsidR="006B76D6" w:rsidRPr="00A25E89" w:rsidRDefault="006B76D6" w:rsidP="006B76D6">
      <w:pPr>
        <w:rPr>
          <w:rFonts w:ascii="Times New Roman" w:hAnsi="Times New Roman"/>
          <w:b/>
          <w:sz w:val="16"/>
          <w:szCs w:val="16"/>
        </w:rPr>
      </w:pPr>
    </w:p>
    <w:tbl>
      <w:tblPr>
        <w:tblW w:w="4983" w:type="pct"/>
        <w:tblLook w:val="04A0" w:firstRow="1" w:lastRow="0" w:firstColumn="1" w:lastColumn="0" w:noHBand="0" w:noVBand="1"/>
      </w:tblPr>
      <w:tblGrid>
        <w:gridCol w:w="5308"/>
        <w:gridCol w:w="1566"/>
        <w:gridCol w:w="2450"/>
      </w:tblGrid>
      <w:tr w:rsidR="006B76D6" w:rsidRPr="00A25E89" w14:paraId="5D1C1525" w14:textId="77777777" w:rsidTr="00D04E85">
        <w:trPr>
          <w:trHeight w:val="555"/>
        </w:trPr>
        <w:tc>
          <w:tcPr>
            <w:tcW w:w="2846" w:type="pct"/>
          </w:tcPr>
          <w:p w14:paraId="2B5C748F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Руководитель проектов и программ</w:t>
            </w:r>
            <w:r w:rsidRPr="00A25E89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УТД</w:t>
            </w:r>
          </w:p>
        </w:tc>
        <w:tc>
          <w:tcPr>
            <w:tcW w:w="840" w:type="pct"/>
          </w:tcPr>
          <w:p w14:paraId="14F06738" w14:textId="77777777" w:rsidR="006B76D6" w:rsidRPr="00A25E89" w:rsidRDefault="006B76D6" w:rsidP="00D04E85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314" w:type="pct"/>
          </w:tcPr>
          <w:p w14:paraId="65B49DF1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И.В. Шуба</w:t>
            </w:r>
          </w:p>
        </w:tc>
      </w:tr>
    </w:tbl>
    <w:p w14:paraId="19640A2E" w14:textId="77777777" w:rsidR="006B76D6" w:rsidRDefault="006B76D6"/>
    <w:p w14:paraId="2DE7431B" w14:textId="77777777" w:rsidR="006B76D6" w:rsidRPr="006B76D6" w:rsidRDefault="006B76D6" w:rsidP="006B76D6"/>
    <w:p w14:paraId="1C0625B9" w14:textId="77777777" w:rsidR="006B76D6" w:rsidRPr="006B76D6" w:rsidRDefault="006B76D6" w:rsidP="006B76D6"/>
    <w:p w14:paraId="32E1E58D" w14:textId="77777777" w:rsidR="006B76D6" w:rsidRPr="006B76D6" w:rsidRDefault="006B76D6" w:rsidP="006B76D6"/>
    <w:p w14:paraId="1F3026AB" w14:textId="77777777" w:rsidR="006B76D6" w:rsidRPr="006B76D6" w:rsidRDefault="006B76D6" w:rsidP="006B76D6"/>
    <w:p w14:paraId="15483CCC" w14:textId="77777777" w:rsidR="006B76D6" w:rsidRPr="006B76D6" w:rsidRDefault="006B76D6" w:rsidP="006B76D6"/>
    <w:p w14:paraId="0F512D50" w14:textId="77777777" w:rsidR="006B76D6" w:rsidRPr="006B76D6" w:rsidRDefault="006B76D6" w:rsidP="006B76D6"/>
    <w:p w14:paraId="38440950" w14:textId="77777777" w:rsidR="006B76D6" w:rsidRPr="006B76D6" w:rsidRDefault="006B76D6" w:rsidP="006B76D6"/>
    <w:p w14:paraId="25262532" w14:textId="77777777" w:rsidR="006B76D6" w:rsidRPr="006B76D6" w:rsidRDefault="006B76D6" w:rsidP="006B76D6"/>
    <w:p w14:paraId="436DAE8E" w14:textId="77777777" w:rsidR="006B76D6" w:rsidRPr="006B76D6" w:rsidRDefault="006B76D6" w:rsidP="006B76D6"/>
    <w:p w14:paraId="61CE4AAF" w14:textId="77777777" w:rsidR="006B76D6" w:rsidRPr="006B76D6" w:rsidRDefault="006B76D6" w:rsidP="006B76D6"/>
    <w:p w14:paraId="42141841" w14:textId="77777777" w:rsidR="006B76D6" w:rsidRPr="006B76D6" w:rsidRDefault="006B76D6" w:rsidP="006B76D6"/>
    <w:p w14:paraId="17F3590C" w14:textId="77777777" w:rsidR="006B76D6" w:rsidRDefault="006B76D6" w:rsidP="006B76D6"/>
    <w:p w14:paraId="6DABD642" w14:textId="77777777" w:rsidR="00D04E85" w:rsidRDefault="006B76D6" w:rsidP="006B76D6">
      <w:pPr>
        <w:tabs>
          <w:tab w:val="left" w:pos="3291"/>
        </w:tabs>
        <w:rPr>
          <w:rFonts w:ascii="Times New Roman" w:hAnsi="Times New Roman"/>
          <w:sz w:val="26"/>
          <w:szCs w:val="26"/>
          <w:lang w:val="ru-RU"/>
        </w:rPr>
      </w:pPr>
      <w:r>
        <w:tab/>
      </w:r>
      <w:r w:rsidR="00701BCE">
        <w:rPr>
          <w:rFonts w:ascii="Times New Roman" w:hAnsi="Times New Roman"/>
          <w:sz w:val="26"/>
          <w:szCs w:val="26"/>
          <w:lang w:val="ru-RU"/>
        </w:rPr>
        <w:t>дека</w:t>
      </w:r>
      <w:r>
        <w:rPr>
          <w:rFonts w:ascii="Times New Roman" w:hAnsi="Times New Roman"/>
          <w:sz w:val="26"/>
          <w:szCs w:val="26"/>
          <w:lang w:val="ru-RU"/>
        </w:rPr>
        <w:t>брь</w:t>
      </w:r>
      <w:r w:rsidRPr="00A25E89">
        <w:rPr>
          <w:rFonts w:ascii="Times New Roman" w:hAnsi="Times New Roman"/>
          <w:sz w:val="26"/>
          <w:szCs w:val="26"/>
          <w:lang w:val="ru-RU"/>
        </w:rPr>
        <w:t xml:space="preserve"> 201</w:t>
      </w:r>
      <w:r>
        <w:rPr>
          <w:rFonts w:ascii="Times New Roman" w:hAnsi="Times New Roman"/>
          <w:sz w:val="26"/>
          <w:szCs w:val="26"/>
          <w:lang w:val="ru-RU"/>
        </w:rPr>
        <w:t>9</w:t>
      </w:r>
    </w:p>
    <w:p w14:paraId="744784F4" w14:textId="77777777" w:rsidR="006B76D6" w:rsidRDefault="006B76D6" w:rsidP="006B76D6">
      <w:pPr>
        <w:tabs>
          <w:tab w:val="left" w:pos="3291"/>
        </w:tabs>
        <w:rPr>
          <w:rFonts w:ascii="Times New Roman" w:hAnsi="Times New Roman"/>
          <w:sz w:val="26"/>
          <w:szCs w:val="26"/>
          <w:lang w:val="ru-RU"/>
        </w:rPr>
      </w:pPr>
    </w:p>
    <w:p w14:paraId="76C482E4" w14:textId="77777777" w:rsidR="006B76D6" w:rsidRPr="00A25E89" w:rsidRDefault="006B76D6" w:rsidP="006B76D6">
      <w:pPr>
        <w:jc w:val="center"/>
        <w:rPr>
          <w:rFonts w:ascii="Times New Roman" w:hAnsi="Times New Roman"/>
          <w:b/>
          <w:lang w:val="ru-RU"/>
        </w:rPr>
      </w:pPr>
      <w:r w:rsidRPr="00A25E89">
        <w:rPr>
          <w:rFonts w:ascii="Times New Roman" w:hAnsi="Times New Roman"/>
          <w:b/>
          <w:lang w:val="ru-RU"/>
        </w:rPr>
        <w:t>Лист согласования к техническому заданию</w:t>
      </w:r>
    </w:p>
    <w:p w14:paraId="6BDE6793" w14:textId="77777777" w:rsidR="006B76D6" w:rsidRPr="00A25E89" w:rsidRDefault="006B76D6" w:rsidP="006B76D6">
      <w:pPr>
        <w:jc w:val="center"/>
        <w:rPr>
          <w:rFonts w:ascii="Times New Roman" w:hAnsi="Times New Roman"/>
          <w:lang w:val="ru-RU"/>
        </w:rPr>
      </w:pPr>
      <w:r w:rsidRPr="00A25E89">
        <w:rPr>
          <w:rFonts w:ascii="Times New Roman" w:hAnsi="Times New Roman"/>
          <w:b/>
          <w:lang w:val="ru-RU"/>
        </w:rPr>
        <w:t>на выполнение комплекса работ по объекту</w:t>
      </w:r>
      <w:r w:rsidRPr="00A25E89">
        <w:rPr>
          <w:rFonts w:ascii="Times New Roman" w:hAnsi="Times New Roman"/>
          <w:lang w:val="ru-RU"/>
        </w:rPr>
        <w:t>:</w:t>
      </w:r>
    </w:p>
    <w:p w14:paraId="4E387141" w14:textId="77777777" w:rsidR="006B76D6" w:rsidRPr="00A25E89" w:rsidRDefault="006B76D6" w:rsidP="006B76D6">
      <w:pPr>
        <w:jc w:val="center"/>
        <w:rPr>
          <w:rFonts w:ascii="Times New Roman" w:hAnsi="Times New Roman"/>
          <w:b/>
          <w:lang w:val="ru-RU"/>
        </w:rPr>
      </w:pPr>
    </w:p>
    <w:p w14:paraId="665DB862" w14:textId="77777777" w:rsidR="006B76D6" w:rsidRPr="00546355" w:rsidRDefault="006B76D6" w:rsidP="006B76D6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>номерного учета вагонов</w:t>
      </w:r>
      <w:r w:rsidR="00F83674">
        <w:rPr>
          <w:rFonts w:ascii="Times New Roman" w:hAnsi="Times New Roman"/>
          <w:sz w:val="28"/>
          <w:szCs w:val="28"/>
          <w:lang w:eastAsia="fr-FR"/>
        </w:rPr>
        <w:t xml:space="preserve">, </w:t>
      </w:r>
      <w:proofErr w:type="gramStart"/>
      <w:r w:rsidR="00F83674">
        <w:rPr>
          <w:rFonts w:ascii="Times New Roman" w:hAnsi="Times New Roman"/>
          <w:sz w:val="28"/>
          <w:szCs w:val="28"/>
          <w:lang w:eastAsia="fr-FR"/>
        </w:rPr>
        <w:t>прибывших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 </w:t>
      </w:r>
      <w:r>
        <w:rPr>
          <w:rFonts w:ascii="Times New Roman" w:hAnsi="Times New Roman"/>
          <w:sz w:val="28"/>
          <w:szCs w:val="28"/>
          <w:lang w:eastAsia="fr-FR"/>
        </w:rPr>
        <w:t>в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 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>а</w:t>
      </w:r>
    </w:p>
    <w:p w14:paraId="3477656A" w14:textId="2EDF2DF7" w:rsidR="006B76D6" w:rsidRDefault="00997642">
      <w:pPr>
        <w:jc w:val="center"/>
        <w:rPr>
          <w:ins w:id="11" w:author="Shuba, Irina V" w:date="2020-01-10T09:34:00Z"/>
          <w:rFonts w:ascii="Times New Roman" w:hAnsi="Times New Roman"/>
          <w:lang w:val="ru-RU"/>
        </w:rPr>
        <w:pPrChange w:id="12" w:author="Shuba, Irina V" w:date="2020-01-10T09:34:00Z">
          <w:pPr/>
        </w:pPrChange>
      </w:pPr>
      <w:ins w:id="13" w:author="Shuba, Irina V" w:date="2020-01-10T09:34:00Z">
        <w:r>
          <w:rPr>
            <w:rFonts w:ascii="Times New Roman" w:hAnsi="Times New Roman"/>
            <w:lang w:val="ru-RU"/>
          </w:rPr>
          <w:t>ЧАСТЬ 1</w:t>
        </w:r>
      </w:ins>
    </w:p>
    <w:p w14:paraId="42B96AD9" w14:textId="77777777" w:rsidR="00997642" w:rsidRPr="00A25E89" w:rsidRDefault="00997642" w:rsidP="006B76D6">
      <w:pPr>
        <w:rPr>
          <w:rFonts w:ascii="Times New Roman" w:hAnsi="Times New Roman"/>
          <w:lang w:val="ru-RU"/>
        </w:rPr>
      </w:pPr>
    </w:p>
    <w:p w14:paraId="637A56DE" w14:textId="77777777" w:rsidR="006B76D6" w:rsidRPr="00A25E89" w:rsidRDefault="006B76D6" w:rsidP="006B76D6">
      <w:pPr>
        <w:rPr>
          <w:rFonts w:ascii="Times New Roman" w:hAnsi="Times New Roman"/>
          <w:lang w:val="ru-RU"/>
        </w:rPr>
      </w:pPr>
    </w:p>
    <w:p w14:paraId="676367CD" w14:textId="77777777" w:rsidR="006B76D6" w:rsidRPr="00A25E89" w:rsidRDefault="006B76D6" w:rsidP="006B76D6">
      <w:pPr>
        <w:rPr>
          <w:rFonts w:ascii="Times New Roman" w:hAnsi="Times New Roman"/>
          <w:lang w:val="ru-RU"/>
        </w:rPr>
      </w:pPr>
    </w:p>
    <w:p w14:paraId="6B92058D" w14:textId="77777777" w:rsidR="006B76D6" w:rsidRPr="00A25E89" w:rsidRDefault="006B76D6" w:rsidP="006B76D6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СОГЛАСОВАНО</w:t>
      </w:r>
    </w:p>
    <w:p w14:paraId="5BEBE982" w14:textId="77777777" w:rsidR="006B76D6" w:rsidRPr="00A25E89" w:rsidRDefault="006B76D6" w:rsidP="006B76D6">
      <w:pPr>
        <w:rPr>
          <w:rFonts w:ascii="Times New Roman" w:hAnsi="Times New Roman"/>
          <w:lang w:val="ru-RU"/>
        </w:rPr>
      </w:pPr>
    </w:p>
    <w:p w14:paraId="046A00AA" w14:textId="77777777" w:rsidR="006B76D6" w:rsidRDefault="006B76D6" w:rsidP="006B76D6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Директор департамента автоматизации</w:t>
      </w:r>
    </w:p>
    <w:p w14:paraId="71A82477" w14:textId="77777777" w:rsidR="006B76D6" w:rsidRDefault="006B76D6" w:rsidP="006B76D6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технологических процессов                                             ______________           А.В. Зайцев</w:t>
      </w:r>
    </w:p>
    <w:p w14:paraId="5A8BD799" w14:textId="77777777" w:rsidR="006B76D6" w:rsidRPr="00997642" w:rsidRDefault="006B76D6" w:rsidP="006B76D6">
      <w:pPr>
        <w:rPr>
          <w:rFonts w:ascii="Times New Roman" w:hAnsi="Times New Roman"/>
          <w:lang w:val="ru-RU"/>
        </w:rPr>
      </w:pPr>
    </w:p>
    <w:tbl>
      <w:tblPr>
        <w:tblW w:w="5383" w:type="pct"/>
        <w:tblLook w:val="04A0" w:firstRow="1" w:lastRow="0" w:firstColumn="1" w:lastColumn="0" w:noHBand="0" w:noVBand="1"/>
      </w:tblPr>
      <w:tblGrid>
        <w:gridCol w:w="5531"/>
        <w:gridCol w:w="2268"/>
        <w:gridCol w:w="2274"/>
      </w:tblGrid>
      <w:tr w:rsidR="00997642" w:rsidRPr="003551AA" w14:paraId="00513868" w14:textId="77777777" w:rsidTr="00D04E85">
        <w:tc>
          <w:tcPr>
            <w:tcW w:w="2745" w:type="pct"/>
          </w:tcPr>
          <w:p w14:paraId="41DAF7DA" w14:textId="0F02BFAE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14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  <w:del w:id="15" w:author="Shuba, Irina V" w:date="2020-01-09T16:16:00Z">
              <w:r w:rsidRPr="00997642" w:rsidDel="00F93FC0">
                <w:rPr>
                  <w:rFonts w:ascii="Times New Roman" w:hAnsi="Times New Roman"/>
                  <w:lang w:val="ru-RU"/>
                  <w:rPrChange w:id="16" w:author="Shuba, Irina V" w:date="2020-01-10T09:32:00Z">
                    <w:rPr>
                      <w:rFonts w:ascii="Times New Roman" w:hAnsi="Times New Roman"/>
                      <w:highlight w:val="red"/>
                      <w:lang w:val="ru-RU"/>
                    </w:rPr>
                  </w:rPrChange>
                </w:rPr>
                <w:delText>Начальник управления по ТО средств АСУТП АДД, ТЭЦ  ДАТП</w:delText>
              </w:r>
            </w:del>
          </w:p>
        </w:tc>
        <w:tc>
          <w:tcPr>
            <w:tcW w:w="1126" w:type="pct"/>
          </w:tcPr>
          <w:p w14:paraId="086335EC" w14:textId="75593CAF" w:rsidR="006B76D6" w:rsidRPr="00997642" w:rsidDel="00F93FC0" w:rsidRDefault="006B76D6" w:rsidP="00D04E85">
            <w:pPr>
              <w:rPr>
                <w:del w:id="17" w:author="Shuba, Irina V" w:date="2020-01-09T16:16:00Z"/>
                <w:rFonts w:ascii="Times New Roman" w:hAnsi="Times New Roman"/>
                <w:lang w:val="ru-RU"/>
                <w:rPrChange w:id="18" w:author="Shuba, Irina V" w:date="2020-01-10T09:32:00Z">
                  <w:rPr>
                    <w:del w:id="19" w:author="Shuba, Irina V" w:date="2020-01-09T16:16:00Z"/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  <w:p w14:paraId="61185C66" w14:textId="27A20E13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20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  <w:del w:id="21" w:author="Shuba, Irina V" w:date="2020-01-09T16:16:00Z">
              <w:r w:rsidRPr="00997642" w:rsidDel="00F93FC0">
                <w:rPr>
                  <w:rFonts w:ascii="Times New Roman" w:hAnsi="Times New Roman"/>
                  <w:lang w:val="ru-RU"/>
                  <w:rPrChange w:id="22" w:author="Shuba, Irina V" w:date="2020-01-10T09:32:00Z">
                    <w:rPr>
                      <w:rFonts w:ascii="Times New Roman" w:hAnsi="Times New Roman"/>
                      <w:highlight w:val="red"/>
                      <w:lang w:val="ru-RU"/>
                    </w:rPr>
                  </w:rPrChange>
                </w:rPr>
                <w:delText>_____________</w:delText>
              </w:r>
            </w:del>
          </w:p>
        </w:tc>
        <w:tc>
          <w:tcPr>
            <w:tcW w:w="1129" w:type="pct"/>
          </w:tcPr>
          <w:p w14:paraId="7E9DA1B2" w14:textId="77777777" w:rsidR="006B76D6" w:rsidRPr="00997642" w:rsidRDefault="006B76D6" w:rsidP="00D04E85">
            <w:pPr>
              <w:ind w:left="20"/>
              <w:rPr>
                <w:rFonts w:ascii="Times New Roman" w:hAnsi="Times New Roman"/>
                <w:lang w:val="ru-RU"/>
                <w:rPrChange w:id="23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</w:tc>
      </w:tr>
      <w:tr w:rsidR="00997642" w:rsidRPr="003551AA" w14:paraId="10873BE7" w14:textId="77777777" w:rsidTr="00D04E85">
        <w:tc>
          <w:tcPr>
            <w:tcW w:w="2745" w:type="pct"/>
          </w:tcPr>
          <w:p w14:paraId="46EDA24E" w14:textId="77777777" w:rsidR="006B76D6" w:rsidRPr="00997642" w:rsidRDefault="006B76D6" w:rsidP="00D04E85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257870D7" w14:textId="77777777" w:rsidR="006B76D6" w:rsidRPr="00997642" w:rsidRDefault="006B76D6" w:rsidP="00D04E85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188DBC8D" w14:textId="77777777" w:rsidR="006B76D6" w:rsidRPr="00997642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997642" w:rsidRPr="003551AA" w14:paraId="1ABF68C8" w14:textId="77777777" w:rsidTr="00D04E85">
        <w:tc>
          <w:tcPr>
            <w:tcW w:w="2745" w:type="pct"/>
          </w:tcPr>
          <w:p w14:paraId="2F11B5C1" w14:textId="77777777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24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</w:tc>
        <w:tc>
          <w:tcPr>
            <w:tcW w:w="1126" w:type="pct"/>
          </w:tcPr>
          <w:p w14:paraId="557686BA" w14:textId="77777777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25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</w:tc>
        <w:tc>
          <w:tcPr>
            <w:tcW w:w="1129" w:type="pct"/>
          </w:tcPr>
          <w:p w14:paraId="3F1B70B3" w14:textId="77777777" w:rsidR="006B76D6" w:rsidRPr="00997642" w:rsidRDefault="006B76D6" w:rsidP="00D04E85">
            <w:pPr>
              <w:ind w:left="20"/>
              <w:rPr>
                <w:rFonts w:ascii="Times New Roman" w:hAnsi="Times New Roman"/>
                <w:lang w:val="ru-RU"/>
                <w:rPrChange w:id="26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</w:tc>
      </w:tr>
      <w:tr w:rsidR="00997642" w:rsidRPr="003551AA" w14:paraId="6D92359C" w14:textId="77777777" w:rsidTr="00D04E85">
        <w:tc>
          <w:tcPr>
            <w:tcW w:w="2745" w:type="pct"/>
          </w:tcPr>
          <w:p w14:paraId="3C238DC2" w14:textId="09B26349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27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  <w:del w:id="28" w:author="Shuba, Irina V" w:date="2020-01-09T16:16:00Z">
              <w:r w:rsidRPr="00997642" w:rsidDel="00F93FC0">
                <w:rPr>
                  <w:rFonts w:ascii="Times New Roman" w:hAnsi="Times New Roman"/>
                  <w:lang w:val="ru-RU"/>
                  <w:rPrChange w:id="29" w:author="Shuba, Irina V" w:date="2020-01-10T09:32:00Z">
                    <w:rPr>
                      <w:rFonts w:ascii="Times New Roman" w:hAnsi="Times New Roman"/>
                      <w:highlight w:val="red"/>
                      <w:lang w:val="ru-RU"/>
                    </w:rPr>
                  </w:rPrChange>
                </w:rPr>
                <w:delText>Начальник службы по инфраструктуре IT</w:delText>
              </w:r>
            </w:del>
          </w:p>
        </w:tc>
        <w:tc>
          <w:tcPr>
            <w:tcW w:w="1126" w:type="pct"/>
          </w:tcPr>
          <w:p w14:paraId="3B0221CB" w14:textId="77802257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30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  <w:del w:id="31" w:author="Shuba, Irina V" w:date="2020-01-09T16:16:00Z">
              <w:r w:rsidRPr="00997642" w:rsidDel="00F93FC0">
                <w:rPr>
                  <w:rFonts w:ascii="Times New Roman" w:hAnsi="Times New Roman"/>
                  <w:lang w:val="ru-RU"/>
                  <w:rPrChange w:id="32" w:author="Shuba, Irina V" w:date="2020-01-10T09:32:00Z">
                    <w:rPr>
                      <w:rFonts w:ascii="Times New Roman" w:hAnsi="Times New Roman"/>
                      <w:highlight w:val="red"/>
                      <w:lang w:val="ru-RU"/>
                    </w:rPr>
                  </w:rPrChange>
                </w:rPr>
                <w:delText>_____________</w:delText>
              </w:r>
            </w:del>
          </w:p>
        </w:tc>
        <w:tc>
          <w:tcPr>
            <w:tcW w:w="1129" w:type="pct"/>
          </w:tcPr>
          <w:p w14:paraId="5BD74C2D" w14:textId="77777777" w:rsidR="006B76D6" w:rsidRPr="00997642" w:rsidRDefault="006B76D6" w:rsidP="00D04E85">
            <w:pPr>
              <w:ind w:left="20"/>
              <w:rPr>
                <w:rFonts w:ascii="Times New Roman" w:hAnsi="Times New Roman"/>
                <w:lang w:val="ru-RU"/>
                <w:rPrChange w:id="33" w:author="Shuba, Irina V" w:date="2020-01-10T09:32:00Z">
                  <w:rPr>
                    <w:rFonts w:ascii="Times New Roman" w:hAnsi="Times New Roman"/>
                    <w:highlight w:val="red"/>
                    <w:lang w:val="ru-RU"/>
                  </w:rPr>
                </w:rPrChange>
              </w:rPr>
            </w:pPr>
          </w:p>
        </w:tc>
      </w:tr>
      <w:tr w:rsidR="00997642" w:rsidRPr="003551AA" w14:paraId="71E69FC9" w14:textId="77777777" w:rsidTr="00D04E85">
        <w:tc>
          <w:tcPr>
            <w:tcW w:w="2745" w:type="pct"/>
          </w:tcPr>
          <w:p w14:paraId="1D1F84A8" w14:textId="77777777" w:rsidR="006B76D6" w:rsidRPr="00997642" w:rsidRDefault="006B76D6" w:rsidP="00D04E85">
            <w:pPr>
              <w:rPr>
                <w:rFonts w:ascii="Times New Roman" w:hAnsi="Times New Roman"/>
                <w:lang w:val="ru-RU"/>
                <w:rPrChange w:id="34" w:author="Shuba, Irina V" w:date="2020-01-10T09:32:00Z">
                  <w:rPr>
                    <w:rFonts w:ascii="Times New Roman" w:hAnsi="Times New Roman"/>
                  </w:rPr>
                </w:rPrChange>
              </w:rPr>
            </w:pPr>
          </w:p>
        </w:tc>
        <w:tc>
          <w:tcPr>
            <w:tcW w:w="1126" w:type="pct"/>
          </w:tcPr>
          <w:p w14:paraId="5D30D28F" w14:textId="77777777" w:rsidR="006B76D6" w:rsidRPr="00997642" w:rsidRDefault="006B76D6" w:rsidP="00D04E85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350A9443" w14:textId="77777777" w:rsidR="006B76D6" w:rsidRPr="00997642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6B76D6" w:rsidRPr="003551AA" w14:paraId="4E3CB8B5" w14:textId="77777777" w:rsidTr="00D04E85">
        <w:tc>
          <w:tcPr>
            <w:tcW w:w="2745" w:type="pct"/>
          </w:tcPr>
          <w:p w14:paraId="378CCCDE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2F9C3B63" w14:textId="77777777" w:rsidR="006B76D6" w:rsidRPr="00A25E89" w:rsidRDefault="006B76D6" w:rsidP="00D04E85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179F1D88" w14:textId="77777777" w:rsidR="006B76D6" w:rsidRPr="00A25E89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6B76D6" w:rsidRPr="00A25E89" w14:paraId="2A019E65" w14:textId="77777777" w:rsidTr="00D04E85">
        <w:tc>
          <w:tcPr>
            <w:tcW w:w="2745" w:type="pct"/>
          </w:tcPr>
          <w:p w14:paraId="0A86CA7A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Начальник управления по бизнес – системам</w:t>
            </w:r>
          </w:p>
        </w:tc>
        <w:tc>
          <w:tcPr>
            <w:tcW w:w="1126" w:type="pct"/>
          </w:tcPr>
          <w:p w14:paraId="7012722D" w14:textId="77777777" w:rsidR="006B76D6" w:rsidRPr="00A25E89" w:rsidRDefault="006B76D6" w:rsidP="00D04E85">
            <w:pPr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_____________</w:t>
            </w:r>
          </w:p>
        </w:tc>
        <w:tc>
          <w:tcPr>
            <w:tcW w:w="1129" w:type="pct"/>
          </w:tcPr>
          <w:p w14:paraId="0EB3099C" w14:textId="77777777" w:rsidR="006B76D6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Е.В. Христенко</w:t>
            </w:r>
          </w:p>
          <w:p w14:paraId="05845076" w14:textId="77777777" w:rsidR="006B76D6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</w:p>
          <w:p w14:paraId="400F677B" w14:textId="77777777" w:rsidR="006B76D6" w:rsidRPr="00A25E89" w:rsidRDefault="006B76D6" w:rsidP="00D04E85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F93FC0" w:rsidRPr="00A25E89" w14:paraId="508361F6" w14:textId="77777777" w:rsidTr="00F93FC0">
        <w:trPr>
          <w:ins w:id="35" w:author="Shuba, Irina V" w:date="2020-01-09T16:18:00Z"/>
        </w:trPr>
        <w:tc>
          <w:tcPr>
            <w:tcW w:w="2745" w:type="pct"/>
          </w:tcPr>
          <w:p w14:paraId="132552EB" w14:textId="71565F10" w:rsidR="00F93FC0" w:rsidRPr="00FE728A" w:rsidRDefault="00F93FC0" w:rsidP="00F93FC0">
            <w:pPr>
              <w:rPr>
                <w:ins w:id="36" w:author="Shuba, Irina V" w:date="2020-01-09T16:18:00Z"/>
                <w:rFonts w:ascii="Times New Roman" w:hAnsi="Times New Roman"/>
                <w:lang w:val="ru-RU"/>
              </w:rPr>
            </w:pPr>
            <w:ins w:id="37" w:author="Shuba, Irina V" w:date="2020-01-09T16:18:00Z">
              <w:r>
                <w:rPr>
                  <w:rFonts w:ascii="Times New Roman" w:hAnsi="Times New Roman"/>
                  <w:lang w:val="ru-RU"/>
                </w:rPr>
                <w:t>Руководитель проектов и программ</w:t>
              </w:r>
              <w:r w:rsidRPr="00A25E89">
                <w:rPr>
                  <w:rFonts w:ascii="Times New Roman" w:hAnsi="Times New Roman"/>
                  <w:lang w:val="ru-RU"/>
                </w:rPr>
                <w:t xml:space="preserve"> </w:t>
              </w:r>
              <w:proofErr w:type="gramStart"/>
              <w:r>
                <w:rPr>
                  <w:rFonts w:ascii="Times New Roman" w:hAnsi="Times New Roman"/>
                  <w:lang w:val="ru-RU"/>
                </w:rPr>
                <w:t xml:space="preserve">отдела </w:t>
              </w:r>
            </w:ins>
            <w:ins w:id="38" w:author="Shuba, Irina V" w:date="2020-01-14T17:09:00Z">
              <w:r w:rsidR="00FE728A" w:rsidRPr="00FE728A">
                <w:rPr>
                  <w:rFonts w:ascii="Times New Roman" w:hAnsi="Times New Roman"/>
                  <w:lang w:val="ru-RU"/>
                  <w:rPrChange w:id="39" w:author="Shuba, Irina V" w:date="2020-01-14T17:09:00Z">
                    <w:rPr>
                      <w:rFonts w:ascii="Times New Roman" w:hAnsi="Times New Roman"/>
                    </w:rPr>
                  </w:rPrChange>
                </w:rPr>
                <w:t xml:space="preserve"> </w:t>
              </w:r>
            </w:ins>
            <w:ins w:id="40" w:author="Shuba, Irina V" w:date="2020-01-09T16:18:00Z">
              <w:r>
                <w:rPr>
                  <w:rFonts w:ascii="Times New Roman" w:hAnsi="Times New Roman"/>
                  <w:lang w:val="ru-RU"/>
                </w:rPr>
                <w:t>автоматизации</w:t>
              </w:r>
              <w:proofErr w:type="gramEnd"/>
              <w:r>
                <w:rPr>
                  <w:rFonts w:ascii="Times New Roman" w:hAnsi="Times New Roman"/>
                  <w:lang w:val="ru-RU"/>
                </w:rPr>
                <w:t xml:space="preserve"> процессов</w:t>
              </w:r>
            </w:ins>
            <w:ins w:id="41" w:author="Shuba, Irina V" w:date="2020-01-14T17:09:00Z">
              <w:r w:rsidR="00FE728A" w:rsidRPr="00FE728A">
                <w:rPr>
                  <w:rFonts w:ascii="Times New Roman" w:hAnsi="Times New Roman"/>
                  <w:lang w:val="ru-RU"/>
                  <w:rPrChange w:id="42" w:author="Shuba, Irina V" w:date="2020-01-14T17:09:00Z">
                    <w:rPr>
                      <w:rFonts w:ascii="Times New Roman" w:hAnsi="Times New Roman"/>
                    </w:rPr>
                  </w:rPrChange>
                </w:rPr>
                <w:t xml:space="preserve">                     </w:t>
              </w:r>
              <w:r w:rsidR="00FE728A">
                <w:rPr>
                  <w:rFonts w:ascii="Times New Roman" w:hAnsi="Times New Roman"/>
                  <w:lang w:val="ru-RU"/>
                </w:rPr>
                <w:t xml:space="preserve">                         </w:t>
              </w:r>
            </w:ins>
          </w:p>
        </w:tc>
        <w:tc>
          <w:tcPr>
            <w:tcW w:w="1126" w:type="pct"/>
          </w:tcPr>
          <w:p w14:paraId="19EAC004" w14:textId="77777777" w:rsidR="00F93FC0" w:rsidRPr="00A25E89" w:rsidRDefault="00F93FC0" w:rsidP="00F93FC0">
            <w:pPr>
              <w:rPr>
                <w:ins w:id="43" w:author="Shuba, Irina V" w:date="2020-01-09T16:18:00Z"/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6B5D6C4F" w14:textId="77777777" w:rsidR="00FE728A" w:rsidRDefault="00FE728A" w:rsidP="00F93FC0">
            <w:pPr>
              <w:ind w:left="20"/>
              <w:rPr>
                <w:ins w:id="44" w:author="Shuba, Irina V" w:date="2020-01-14T17:09:00Z"/>
                <w:rFonts w:ascii="Times New Roman" w:hAnsi="Times New Roman"/>
                <w:lang w:val="ru-RU"/>
              </w:rPr>
            </w:pPr>
          </w:p>
          <w:p w14:paraId="5DD5073C" w14:textId="08C358E6" w:rsidR="00F93FC0" w:rsidRPr="00A25E89" w:rsidRDefault="00F93FC0" w:rsidP="00F93FC0">
            <w:pPr>
              <w:ind w:left="20"/>
              <w:rPr>
                <w:ins w:id="45" w:author="Shuba, Irina V" w:date="2020-01-09T16:18:00Z"/>
                <w:rFonts w:ascii="Times New Roman" w:hAnsi="Times New Roman"/>
                <w:lang w:val="ru-RU"/>
              </w:rPr>
            </w:pPr>
            <w:ins w:id="46" w:author="Shuba, Irina V" w:date="2020-01-09T16:18:00Z">
              <w:r>
                <w:rPr>
                  <w:rFonts w:ascii="Times New Roman" w:hAnsi="Times New Roman"/>
                  <w:lang w:val="ru-RU"/>
                </w:rPr>
                <w:t>Э. Левченко</w:t>
              </w:r>
            </w:ins>
          </w:p>
        </w:tc>
      </w:tr>
    </w:tbl>
    <w:p w14:paraId="1B2651D3" w14:textId="77777777" w:rsidR="006B76D6" w:rsidRPr="00F93FC0" w:rsidRDefault="006B76D6" w:rsidP="006B76D6">
      <w:pPr>
        <w:tabs>
          <w:tab w:val="left" w:pos="3291"/>
        </w:tabs>
        <w:rPr>
          <w:lang w:val="ru-RU"/>
          <w:rPrChange w:id="47" w:author="Shuba, Irina V" w:date="2020-01-09T16:18:00Z">
            <w:rPr/>
          </w:rPrChange>
        </w:rPr>
      </w:pPr>
    </w:p>
    <w:p w14:paraId="281DC9EB" w14:textId="77777777" w:rsidR="006B76D6" w:rsidRPr="00F93FC0" w:rsidDel="00F93FC0" w:rsidRDefault="006B76D6" w:rsidP="006B76D6">
      <w:pPr>
        <w:tabs>
          <w:tab w:val="left" w:pos="3291"/>
        </w:tabs>
        <w:rPr>
          <w:del w:id="48" w:author="Shuba, Irina V" w:date="2020-01-09T16:19:00Z"/>
          <w:lang w:val="ru-RU"/>
          <w:rPrChange w:id="49" w:author="Shuba, Irina V" w:date="2020-01-09T16:18:00Z">
            <w:rPr>
              <w:del w:id="50" w:author="Shuba, Irina V" w:date="2020-01-09T16:19:00Z"/>
            </w:rPr>
          </w:rPrChange>
        </w:rPr>
      </w:pPr>
    </w:p>
    <w:p w14:paraId="19D8140A" w14:textId="77777777" w:rsidR="006B76D6" w:rsidRPr="00F93FC0" w:rsidRDefault="006B76D6" w:rsidP="006B76D6">
      <w:pPr>
        <w:tabs>
          <w:tab w:val="left" w:pos="3291"/>
        </w:tabs>
        <w:rPr>
          <w:lang w:val="ru-RU"/>
          <w:rPrChange w:id="51" w:author="Shuba, Irina V" w:date="2020-01-09T16:18:00Z">
            <w:rPr/>
          </w:rPrChange>
        </w:rPr>
      </w:pPr>
    </w:p>
    <w:p w14:paraId="11858B0B" w14:textId="77777777" w:rsidR="006B76D6" w:rsidRPr="00F93FC0" w:rsidRDefault="006B76D6" w:rsidP="006B76D6">
      <w:pPr>
        <w:tabs>
          <w:tab w:val="left" w:pos="3291"/>
        </w:tabs>
        <w:rPr>
          <w:lang w:val="ru-RU"/>
          <w:rPrChange w:id="52" w:author="Shuba, Irina V" w:date="2020-01-09T16:18:00Z">
            <w:rPr/>
          </w:rPrChange>
        </w:rPr>
      </w:pPr>
    </w:p>
    <w:p w14:paraId="4B33DC71" w14:textId="77777777" w:rsidR="006B76D6" w:rsidRPr="00F93FC0" w:rsidRDefault="006B76D6" w:rsidP="006B76D6">
      <w:pPr>
        <w:tabs>
          <w:tab w:val="left" w:pos="3291"/>
        </w:tabs>
        <w:rPr>
          <w:lang w:val="ru-RU"/>
          <w:rPrChange w:id="53" w:author="Shuba, Irina V" w:date="2020-01-09T16:18:00Z">
            <w:rPr/>
          </w:rPrChange>
        </w:rPr>
      </w:pPr>
    </w:p>
    <w:p w14:paraId="1F9CC4C7" w14:textId="77777777" w:rsidR="006B76D6" w:rsidRDefault="006B76D6" w:rsidP="006B76D6">
      <w:pPr>
        <w:tabs>
          <w:tab w:val="left" w:pos="3291"/>
        </w:tabs>
        <w:rPr>
          <w:ins w:id="54" w:author="Shuba, Irina V" w:date="2020-01-09T16:19:00Z"/>
          <w:lang w:val="ru-RU"/>
        </w:rPr>
      </w:pPr>
    </w:p>
    <w:p w14:paraId="76E8EA8D" w14:textId="77777777" w:rsidR="00F93FC0" w:rsidRDefault="00F93FC0" w:rsidP="006B76D6">
      <w:pPr>
        <w:tabs>
          <w:tab w:val="left" w:pos="3291"/>
        </w:tabs>
        <w:rPr>
          <w:ins w:id="55" w:author="Shuba, Irina V" w:date="2020-01-09T16:19:00Z"/>
          <w:lang w:val="ru-RU"/>
        </w:rPr>
      </w:pPr>
    </w:p>
    <w:p w14:paraId="607B2C57" w14:textId="77777777" w:rsidR="00F93FC0" w:rsidRDefault="00F93FC0" w:rsidP="006B76D6">
      <w:pPr>
        <w:tabs>
          <w:tab w:val="left" w:pos="3291"/>
        </w:tabs>
        <w:rPr>
          <w:ins w:id="56" w:author="Shuba, Irina V" w:date="2020-01-09T16:19:00Z"/>
          <w:lang w:val="ru-RU"/>
        </w:rPr>
      </w:pPr>
    </w:p>
    <w:p w14:paraId="7060EF07" w14:textId="77777777" w:rsidR="00F93FC0" w:rsidRDefault="00F93FC0" w:rsidP="006B76D6">
      <w:pPr>
        <w:tabs>
          <w:tab w:val="left" w:pos="3291"/>
        </w:tabs>
        <w:rPr>
          <w:ins w:id="57" w:author="Shuba, Irina V" w:date="2020-01-09T16:19:00Z"/>
          <w:lang w:val="ru-RU"/>
        </w:rPr>
      </w:pPr>
    </w:p>
    <w:p w14:paraId="51BECF2F" w14:textId="77777777" w:rsidR="00F93FC0" w:rsidRDefault="00F93FC0" w:rsidP="006B76D6">
      <w:pPr>
        <w:tabs>
          <w:tab w:val="left" w:pos="3291"/>
        </w:tabs>
        <w:rPr>
          <w:ins w:id="58" w:author="Shuba, Irina V" w:date="2020-01-09T16:19:00Z"/>
          <w:lang w:val="ru-RU"/>
        </w:rPr>
      </w:pPr>
    </w:p>
    <w:p w14:paraId="201F30CB" w14:textId="77777777" w:rsidR="00F93FC0" w:rsidRDefault="00F93FC0" w:rsidP="006B76D6">
      <w:pPr>
        <w:tabs>
          <w:tab w:val="left" w:pos="3291"/>
        </w:tabs>
        <w:rPr>
          <w:ins w:id="59" w:author="Shuba, Irina V" w:date="2020-01-09T16:19:00Z"/>
          <w:lang w:val="ru-RU"/>
        </w:rPr>
      </w:pPr>
    </w:p>
    <w:p w14:paraId="679F92BE" w14:textId="77777777" w:rsidR="00F93FC0" w:rsidRDefault="00F93FC0" w:rsidP="006B76D6">
      <w:pPr>
        <w:tabs>
          <w:tab w:val="left" w:pos="3291"/>
        </w:tabs>
        <w:rPr>
          <w:ins w:id="60" w:author="Shuba, Irina V" w:date="2020-01-09T16:19:00Z"/>
          <w:lang w:val="ru-RU"/>
        </w:rPr>
      </w:pPr>
    </w:p>
    <w:p w14:paraId="6FCD694C" w14:textId="77777777" w:rsidR="00F93FC0" w:rsidRDefault="00F93FC0" w:rsidP="006B76D6">
      <w:pPr>
        <w:tabs>
          <w:tab w:val="left" w:pos="3291"/>
        </w:tabs>
        <w:rPr>
          <w:ins w:id="61" w:author="Shuba, Irina V" w:date="2020-01-09T16:19:00Z"/>
          <w:lang w:val="ru-RU"/>
        </w:rPr>
      </w:pPr>
    </w:p>
    <w:p w14:paraId="364D867D" w14:textId="77777777" w:rsidR="00F93FC0" w:rsidRDefault="00F93FC0" w:rsidP="006B76D6">
      <w:pPr>
        <w:tabs>
          <w:tab w:val="left" w:pos="3291"/>
        </w:tabs>
        <w:rPr>
          <w:ins w:id="62" w:author="Shuba, Irina V" w:date="2020-01-09T16:19:00Z"/>
          <w:lang w:val="ru-RU"/>
        </w:rPr>
      </w:pPr>
    </w:p>
    <w:p w14:paraId="572D493E" w14:textId="77777777" w:rsidR="00F93FC0" w:rsidRDefault="00F93FC0" w:rsidP="006B76D6">
      <w:pPr>
        <w:tabs>
          <w:tab w:val="left" w:pos="3291"/>
        </w:tabs>
        <w:rPr>
          <w:ins w:id="63" w:author="Shuba, Irina V" w:date="2020-01-09T16:19:00Z"/>
          <w:lang w:val="ru-RU"/>
        </w:rPr>
      </w:pPr>
    </w:p>
    <w:p w14:paraId="7F5FB592" w14:textId="77777777" w:rsidR="00F93FC0" w:rsidRDefault="00F93FC0" w:rsidP="006B76D6">
      <w:pPr>
        <w:tabs>
          <w:tab w:val="left" w:pos="3291"/>
        </w:tabs>
        <w:rPr>
          <w:ins w:id="64" w:author="Shuba, Irina V" w:date="2020-01-09T16:19:00Z"/>
          <w:lang w:val="ru-RU"/>
        </w:rPr>
      </w:pPr>
    </w:p>
    <w:p w14:paraId="15C5B161" w14:textId="77777777" w:rsidR="00F93FC0" w:rsidRDefault="00F93FC0" w:rsidP="006B76D6">
      <w:pPr>
        <w:tabs>
          <w:tab w:val="left" w:pos="3291"/>
        </w:tabs>
        <w:rPr>
          <w:ins w:id="65" w:author="Shuba, Irina V" w:date="2020-01-09T16:19:00Z"/>
          <w:lang w:val="ru-RU"/>
        </w:rPr>
      </w:pPr>
    </w:p>
    <w:p w14:paraId="5C329C25" w14:textId="77777777" w:rsidR="00F93FC0" w:rsidRDefault="00F93FC0" w:rsidP="006B76D6">
      <w:pPr>
        <w:tabs>
          <w:tab w:val="left" w:pos="3291"/>
        </w:tabs>
        <w:rPr>
          <w:ins w:id="66" w:author="Shuba, Irina V" w:date="2020-01-09T16:19:00Z"/>
          <w:lang w:val="ru-RU"/>
        </w:rPr>
      </w:pPr>
    </w:p>
    <w:p w14:paraId="1C9D2357" w14:textId="77777777" w:rsidR="00F93FC0" w:rsidRDefault="00F93FC0" w:rsidP="006B76D6">
      <w:pPr>
        <w:tabs>
          <w:tab w:val="left" w:pos="3291"/>
        </w:tabs>
        <w:rPr>
          <w:ins w:id="67" w:author="Shuba, Irina V" w:date="2020-01-09T16:19:00Z"/>
          <w:lang w:val="ru-RU"/>
        </w:rPr>
      </w:pPr>
    </w:p>
    <w:p w14:paraId="536189A9" w14:textId="77777777" w:rsidR="00F93FC0" w:rsidRPr="00ED78ED" w:rsidRDefault="00F93FC0" w:rsidP="006B76D6">
      <w:pPr>
        <w:tabs>
          <w:tab w:val="left" w:pos="3291"/>
        </w:tabs>
        <w:rPr>
          <w:lang w:val="ru-RU"/>
          <w:rPrChange w:id="68" w:author="Shuba, Irina V" w:date="2020-01-09T17:44:00Z">
            <w:rPr/>
          </w:rPrChange>
        </w:rPr>
      </w:pPr>
    </w:p>
    <w:p w14:paraId="5C35C515" w14:textId="77777777" w:rsidR="006B76D6" w:rsidRPr="00F93FC0" w:rsidRDefault="006B76D6" w:rsidP="006B76D6">
      <w:pPr>
        <w:tabs>
          <w:tab w:val="left" w:pos="3291"/>
        </w:tabs>
        <w:rPr>
          <w:lang w:val="ru-RU"/>
          <w:rPrChange w:id="69" w:author="Shuba, Irina V" w:date="2020-01-09T16:18:00Z">
            <w:rPr/>
          </w:rPrChange>
        </w:rPr>
      </w:pPr>
    </w:p>
    <w:p w14:paraId="15D698B7" w14:textId="77777777" w:rsidR="006B76D6" w:rsidRPr="00F93FC0" w:rsidDel="00F93FC0" w:rsidRDefault="006B76D6" w:rsidP="006B76D6">
      <w:pPr>
        <w:tabs>
          <w:tab w:val="left" w:pos="3291"/>
        </w:tabs>
        <w:rPr>
          <w:del w:id="70" w:author="Shuba, Irina V" w:date="2020-01-09T16:19:00Z"/>
          <w:lang w:val="ru-RU"/>
          <w:rPrChange w:id="71" w:author="Shuba, Irina V" w:date="2020-01-09T16:18:00Z">
            <w:rPr>
              <w:del w:id="72" w:author="Shuba, Irina V" w:date="2020-01-09T16:19:00Z"/>
            </w:rPr>
          </w:rPrChange>
        </w:rPr>
      </w:pPr>
    </w:p>
    <w:p w14:paraId="64AD4F0A" w14:textId="77777777" w:rsidR="006B76D6" w:rsidRPr="00F93FC0" w:rsidDel="00F93FC0" w:rsidRDefault="006B76D6" w:rsidP="006B76D6">
      <w:pPr>
        <w:tabs>
          <w:tab w:val="left" w:pos="3291"/>
        </w:tabs>
        <w:rPr>
          <w:del w:id="73" w:author="Shuba, Irina V" w:date="2020-01-09T16:19:00Z"/>
          <w:lang w:val="ru-RU"/>
          <w:rPrChange w:id="74" w:author="Shuba, Irina V" w:date="2020-01-09T16:18:00Z">
            <w:rPr>
              <w:del w:id="75" w:author="Shuba, Irina V" w:date="2020-01-09T16:19:00Z"/>
            </w:rPr>
          </w:rPrChange>
        </w:rPr>
      </w:pPr>
    </w:p>
    <w:p w14:paraId="67BE1310" w14:textId="77777777" w:rsidR="006B76D6" w:rsidRPr="00F93FC0" w:rsidDel="00F93FC0" w:rsidRDefault="006B76D6" w:rsidP="006B76D6">
      <w:pPr>
        <w:tabs>
          <w:tab w:val="left" w:pos="3291"/>
        </w:tabs>
        <w:rPr>
          <w:del w:id="76" w:author="Shuba, Irina V" w:date="2020-01-09T16:19:00Z"/>
          <w:lang w:val="ru-RU"/>
          <w:rPrChange w:id="77" w:author="Shuba, Irina V" w:date="2020-01-09T16:18:00Z">
            <w:rPr>
              <w:del w:id="78" w:author="Shuba, Irina V" w:date="2020-01-09T16:19:00Z"/>
            </w:rPr>
          </w:rPrChange>
        </w:rPr>
      </w:pPr>
    </w:p>
    <w:p w14:paraId="01EE4441" w14:textId="77777777" w:rsidR="006B76D6" w:rsidRPr="00F93FC0" w:rsidDel="00F93FC0" w:rsidRDefault="006B76D6" w:rsidP="006B76D6">
      <w:pPr>
        <w:tabs>
          <w:tab w:val="left" w:pos="3291"/>
        </w:tabs>
        <w:rPr>
          <w:del w:id="79" w:author="Shuba, Irina V" w:date="2020-01-09T16:19:00Z"/>
          <w:lang w:val="ru-RU"/>
          <w:rPrChange w:id="80" w:author="Shuba, Irina V" w:date="2020-01-09T16:18:00Z">
            <w:rPr>
              <w:del w:id="81" w:author="Shuba, Irina V" w:date="2020-01-09T16:19:00Z"/>
            </w:rPr>
          </w:rPrChange>
        </w:rPr>
      </w:pPr>
    </w:p>
    <w:p w14:paraId="2CBD1342" w14:textId="77777777" w:rsidR="006B76D6" w:rsidRPr="00F93FC0" w:rsidDel="00F93FC0" w:rsidRDefault="006B76D6" w:rsidP="006B76D6">
      <w:pPr>
        <w:tabs>
          <w:tab w:val="left" w:pos="3291"/>
        </w:tabs>
        <w:rPr>
          <w:del w:id="82" w:author="Shuba, Irina V" w:date="2020-01-09T16:19:00Z"/>
          <w:lang w:val="ru-RU"/>
          <w:rPrChange w:id="83" w:author="Shuba, Irina V" w:date="2020-01-09T16:18:00Z">
            <w:rPr>
              <w:del w:id="84" w:author="Shuba, Irina V" w:date="2020-01-09T16:19:00Z"/>
            </w:rPr>
          </w:rPrChange>
        </w:rPr>
      </w:pPr>
    </w:p>
    <w:p w14:paraId="6C9893CF" w14:textId="77777777" w:rsidR="006B76D6" w:rsidRPr="00F93FC0" w:rsidDel="00F93FC0" w:rsidRDefault="006B76D6" w:rsidP="006B76D6">
      <w:pPr>
        <w:tabs>
          <w:tab w:val="left" w:pos="3291"/>
        </w:tabs>
        <w:rPr>
          <w:del w:id="85" w:author="Shuba, Irina V" w:date="2020-01-09T16:19:00Z"/>
          <w:lang w:val="ru-RU"/>
          <w:rPrChange w:id="86" w:author="Shuba, Irina V" w:date="2020-01-09T16:18:00Z">
            <w:rPr>
              <w:del w:id="87" w:author="Shuba, Irina V" w:date="2020-01-09T16:19:00Z"/>
            </w:rPr>
          </w:rPrChange>
        </w:rPr>
      </w:pPr>
    </w:p>
    <w:p w14:paraId="346B4BF5" w14:textId="77777777" w:rsidR="006B76D6" w:rsidRPr="00F93FC0" w:rsidDel="00F93FC0" w:rsidRDefault="006B76D6" w:rsidP="006B76D6">
      <w:pPr>
        <w:tabs>
          <w:tab w:val="left" w:pos="3291"/>
        </w:tabs>
        <w:rPr>
          <w:del w:id="88" w:author="Shuba, Irina V" w:date="2020-01-09T16:19:00Z"/>
          <w:lang w:val="ru-RU"/>
          <w:rPrChange w:id="89" w:author="Shuba, Irina V" w:date="2020-01-09T16:18:00Z">
            <w:rPr>
              <w:del w:id="90" w:author="Shuba, Irina V" w:date="2020-01-09T16:19:00Z"/>
            </w:rPr>
          </w:rPrChange>
        </w:rPr>
      </w:pPr>
    </w:p>
    <w:p w14:paraId="134DD53E" w14:textId="77777777" w:rsidR="006B76D6" w:rsidRPr="00F93FC0" w:rsidDel="00F93FC0" w:rsidRDefault="006B76D6" w:rsidP="006B76D6">
      <w:pPr>
        <w:tabs>
          <w:tab w:val="left" w:pos="3291"/>
        </w:tabs>
        <w:rPr>
          <w:del w:id="91" w:author="Shuba, Irina V" w:date="2020-01-09T16:19:00Z"/>
          <w:lang w:val="ru-RU"/>
          <w:rPrChange w:id="92" w:author="Shuba, Irina V" w:date="2020-01-09T16:18:00Z">
            <w:rPr>
              <w:del w:id="93" w:author="Shuba, Irina V" w:date="2020-01-09T16:19:00Z"/>
            </w:rPr>
          </w:rPrChange>
        </w:rPr>
      </w:pPr>
    </w:p>
    <w:p w14:paraId="2BFA59D5" w14:textId="77777777" w:rsidR="006B76D6" w:rsidRPr="00F93FC0" w:rsidDel="00F93FC0" w:rsidRDefault="006B76D6" w:rsidP="006B76D6">
      <w:pPr>
        <w:tabs>
          <w:tab w:val="left" w:pos="3291"/>
        </w:tabs>
        <w:rPr>
          <w:del w:id="94" w:author="Shuba, Irina V" w:date="2020-01-09T16:19:00Z"/>
          <w:lang w:val="ru-RU"/>
          <w:rPrChange w:id="95" w:author="Shuba, Irina V" w:date="2020-01-09T16:18:00Z">
            <w:rPr>
              <w:del w:id="96" w:author="Shuba, Irina V" w:date="2020-01-09T16:19:00Z"/>
            </w:rPr>
          </w:rPrChange>
        </w:rPr>
      </w:pPr>
    </w:p>
    <w:p w14:paraId="3E54FD99" w14:textId="77777777" w:rsidR="006B76D6" w:rsidRPr="00F93FC0" w:rsidDel="00F93FC0" w:rsidRDefault="006B76D6" w:rsidP="006B76D6">
      <w:pPr>
        <w:tabs>
          <w:tab w:val="left" w:pos="3291"/>
        </w:tabs>
        <w:rPr>
          <w:del w:id="97" w:author="Shuba, Irina V" w:date="2020-01-09T16:19:00Z"/>
          <w:lang w:val="ru-RU"/>
          <w:rPrChange w:id="98" w:author="Shuba, Irina V" w:date="2020-01-09T16:18:00Z">
            <w:rPr>
              <w:del w:id="99" w:author="Shuba, Irina V" w:date="2020-01-09T16:19:00Z"/>
            </w:rPr>
          </w:rPrChange>
        </w:rPr>
      </w:pPr>
    </w:p>
    <w:p w14:paraId="5D91996B" w14:textId="77777777" w:rsidR="006B76D6" w:rsidRPr="00F93FC0" w:rsidDel="00F93FC0" w:rsidRDefault="006B76D6" w:rsidP="006B76D6">
      <w:pPr>
        <w:tabs>
          <w:tab w:val="left" w:pos="3291"/>
        </w:tabs>
        <w:rPr>
          <w:del w:id="100" w:author="Shuba, Irina V" w:date="2020-01-09T16:19:00Z"/>
          <w:lang w:val="ru-RU"/>
          <w:rPrChange w:id="101" w:author="Shuba, Irina V" w:date="2020-01-09T16:18:00Z">
            <w:rPr>
              <w:del w:id="102" w:author="Shuba, Irina V" w:date="2020-01-09T16:19:00Z"/>
            </w:rPr>
          </w:rPrChange>
        </w:rPr>
      </w:pPr>
    </w:p>
    <w:p w14:paraId="35B7789C" w14:textId="77777777" w:rsidR="006B76D6" w:rsidRPr="00F93FC0" w:rsidDel="00F93FC0" w:rsidRDefault="006B76D6" w:rsidP="006B76D6">
      <w:pPr>
        <w:tabs>
          <w:tab w:val="left" w:pos="3291"/>
        </w:tabs>
        <w:rPr>
          <w:del w:id="103" w:author="Shuba, Irina V" w:date="2020-01-09T16:19:00Z"/>
          <w:lang w:val="ru-RU"/>
          <w:rPrChange w:id="104" w:author="Shuba, Irina V" w:date="2020-01-09T16:18:00Z">
            <w:rPr>
              <w:del w:id="105" w:author="Shuba, Irina V" w:date="2020-01-09T16:19:00Z"/>
            </w:rPr>
          </w:rPrChange>
        </w:rPr>
      </w:pPr>
    </w:p>
    <w:p w14:paraId="5A9AD13C" w14:textId="77777777" w:rsidR="006B76D6" w:rsidRPr="00F93FC0" w:rsidDel="00F93FC0" w:rsidRDefault="006B76D6" w:rsidP="006B76D6">
      <w:pPr>
        <w:tabs>
          <w:tab w:val="left" w:pos="3291"/>
        </w:tabs>
        <w:rPr>
          <w:del w:id="106" w:author="Shuba, Irina V" w:date="2020-01-09T16:19:00Z"/>
          <w:lang w:val="ru-RU"/>
          <w:rPrChange w:id="107" w:author="Shuba, Irina V" w:date="2020-01-09T16:18:00Z">
            <w:rPr>
              <w:del w:id="108" w:author="Shuba, Irina V" w:date="2020-01-09T16:19:00Z"/>
            </w:rPr>
          </w:rPrChange>
        </w:rPr>
      </w:pPr>
    </w:p>
    <w:p w14:paraId="0059DF77" w14:textId="77777777" w:rsidR="006B76D6" w:rsidRPr="00F93FC0" w:rsidDel="00F93FC0" w:rsidRDefault="006B76D6" w:rsidP="006B76D6">
      <w:pPr>
        <w:tabs>
          <w:tab w:val="left" w:pos="3291"/>
        </w:tabs>
        <w:rPr>
          <w:del w:id="109" w:author="Shuba, Irina V" w:date="2020-01-09T16:19:00Z"/>
          <w:lang w:val="ru-RU"/>
          <w:rPrChange w:id="110" w:author="Shuba, Irina V" w:date="2020-01-09T16:18:00Z">
            <w:rPr>
              <w:del w:id="111" w:author="Shuba, Irina V" w:date="2020-01-09T16:19:00Z"/>
            </w:rPr>
          </w:rPrChange>
        </w:rPr>
      </w:pPr>
    </w:p>
    <w:p w14:paraId="12DE8497" w14:textId="3B3B8EFA" w:rsidR="006B76D6" w:rsidRPr="00F93FC0" w:rsidDel="00F93FC0" w:rsidRDefault="006B76D6" w:rsidP="006B76D6">
      <w:pPr>
        <w:tabs>
          <w:tab w:val="left" w:pos="3291"/>
        </w:tabs>
        <w:rPr>
          <w:del w:id="112" w:author="Shuba, Irina V" w:date="2020-01-09T16:19:00Z"/>
          <w:lang w:val="ru-RU"/>
          <w:rPrChange w:id="113" w:author="Shuba, Irina V" w:date="2020-01-09T16:18:00Z">
            <w:rPr>
              <w:del w:id="114" w:author="Shuba, Irina V" w:date="2020-01-09T16:19:00Z"/>
            </w:rPr>
          </w:rPrChange>
        </w:rPr>
      </w:pPr>
    </w:p>
    <w:p w14:paraId="7D915CB6" w14:textId="493617CA" w:rsidR="006B76D6" w:rsidRPr="00F93FC0" w:rsidDel="00F93FC0" w:rsidRDefault="006B76D6" w:rsidP="006B76D6">
      <w:pPr>
        <w:tabs>
          <w:tab w:val="left" w:pos="3291"/>
        </w:tabs>
        <w:rPr>
          <w:del w:id="115" w:author="Shuba, Irina V" w:date="2020-01-09T16:19:00Z"/>
          <w:lang w:val="ru-RU"/>
          <w:rPrChange w:id="116" w:author="Shuba, Irina V" w:date="2020-01-09T16:18:00Z">
            <w:rPr>
              <w:del w:id="117" w:author="Shuba, Irina V" w:date="2020-01-09T16:19:00Z"/>
            </w:rPr>
          </w:rPrChange>
        </w:rPr>
      </w:pPr>
    </w:p>
    <w:sdt>
      <w:sdtPr>
        <w:rPr>
          <w:rFonts w:ascii="Bookman Old Style" w:eastAsia="Times New Roman" w:hAnsi="Bookman Old Style" w:cs="Times New Roman"/>
          <w:color w:val="auto"/>
          <w:spacing w:val="10"/>
          <w:sz w:val="20"/>
          <w:szCs w:val="20"/>
          <w:lang w:val="en-US" w:eastAsia="fr-FR"/>
        </w:rPr>
        <w:id w:val="-884490493"/>
        <w:docPartObj>
          <w:docPartGallery w:val="Table of Contents"/>
          <w:docPartUnique/>
        </w:docPartObj>
      </w:sdtPr>
      <w:sdtEndPr/>
      <w:sdtContent>
        <w:p w14:paraId="4C9EA1BE" w14:textId="77777777" w:rsidR="00A466B0" w:rsidRDefault="00A466B0">
          <w:pPr>
            <w:pStyle w:val="aff1"/>
          </w:pPr>
          <w:r>
            <w:t>Оглавление</w:t>
          </w:r>
        </w:p>
        <w:p w14:paraId="7CAFCA2A" w14:textId="77777777" w:rsidR="00A466B0" w:rsidRPr="00872A66" w:rsidRDefault="00A466B0">
          <w:pPr>
            <w:pStyle w:val="13"/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1 </w:t>
          </w:r>
          <w:r w:rsidRPr="00376CC4">
            <w:rPr>
              <w:rFonts w:ascii="Times New Roman" w:hAnsi="Times New Roman"/>
              <w:lang w:val="ru-RU"/>
            </w:rPr>
            <w:t>Общие положения</w:t>
          </w:r>
          <w:r>
            <w:ptab w:relativeTo="margin" w:alignment="right" w:leader="dot"/>
          </w:r>
          <w:r w:rsidR="00872A66">
            <w:rPr>
              <w:lang w:val="ru-RU"/>
            </w:rPr>
            <w:t>5</w:t>
          </w:r>
        </w:p>
        <w:p w14:paraId="7EEBACC8" w14:textId="77777777" w:rsidR="00A466B0" w:rsidRPr="00872A66" w:rsidRDefault="00A466B0">
          <w:pPr>
            <w:pStyle w:val="26"/>
            <w:ind w:left="216"/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1.1 </w:t>
          </w:r>
          <w:r w:rsidRPr="00376CC4">
            <w:rPr>
              <w:rFonts w:ascii="Times New Roman" w:hAnsi="Times New Roman"/>
              <w:lang w:val="ru-RU"/>
            </w:rPr>
            <w:t>Назначение проекта</w:t>
          </w:r>
          <w:r>
            <w:ptab w:relativeTo="margin" w:alignment="right" w:leader="dot"/>
          </w:r>
          <w:r w:rsidR="00872A66">
            <w:rPr>
              <w:lang w:val="ru-RU"/>
            </w:rPr>
            <w:t>5</w:t>
          </w:r>
        </w:p>
        <w:p w14:paraId="32507ADB" w14:textId="77777777" w:rsidR="00A466B0" w:rsidRDefault="00A466B0" w:rsidP="00A466B0">
          <w:pPr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    1.2 </w:t>
          </w:r>
          <w:r w:rsidRPr="00376CC4">
            <w:rPr>
              <w:rFonts w:ascii="Times New Roman" w:hAnsi="Times New Roman"/>
              <w:lang w:val="ru-RU"/>
            </w:rPr>
            <w:t>Цель проекта</w:t>
          </w:r>
          <w:r>
            <w:rPr>
              <w:rFonts w:ascii="Times New Roman" w:hAnsi="Times New Roman"/>
              <w:lang w:val="ru-RU"/>
            </w:rPr>
            <w:t>…………………………………………………………………………</w:t>
          </w:r>
          <w:proofErr w:type="gramStart"/>
          <w:r>
            <w:rPr>
              <w:rFonts w:ascii="Times New Roman" w:hAnsi="Times New Roman"/>
              <w:lang w:val="ru-RU"/>
            </w:rPr>
            <w:t>…….</w:t>
          </w:r>
          <w:proofErr w:type="gramEnd"/>
          <w:r w:rsidR="00872A66">
            <w:rPr>
              <w:rFonts w:ascii="Times New Roman" w:hAnsi="Times New Roman"/>
              <w:lang w:val="ru-RU"/>
            </w:rPr>
            <w:t>5</w:t>
          </w:r>
          <w:r>
            <w:rPr>
              <w:rFonts w:ascii="Times New Roman" w:hAnsi="Times New Roman"/>
              <w:lang w:val="ru-RU"/>
            </w:rPr>
            <w:t xml:space="preserve"> </w:t>
          </w:r>
        </w:p>
        <w:p w14:paraId="5485E352" w14:textId="77777777" w:rsidR="00A466B0" w:rsidRPr="00872A66" w:rsidRDefault="00A466B0">
          <w:pPr>
            <w:pStyle w:val="13"/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2 </w:t>
          </w:r>
          <w:r w:rsidRPr="00376CC4">
            <w:rPr>
              <w:rFonts w:ascii="Times New Roman" w:hAnsi="Times New Roman"/>
              <w:lang w:val="ru-RU"/>
            </w:rPr>
            <w:t>Описание существующего технологического процесса</w:t>
          </w:r>
          <w:r>
            <w:ptab w:relativeTo="margin" w:alignment="right" w:leader="dot"/>
          </w:r>
          <w:r w:rsidR="00872A66">
            <w:rPr>
              <w:lang w:val="ru-RU"/>
            </w:rPr>
            <w:t>5</w:t>
          </w:r>
        </w:p>
        <w:p w14:paraId="2F6EB0BC" w14:textId="77777777" w:rsidR="00A466B0" w:rsidRDefault="009A6AA2" w:rsidP="00A466B0">
          <w:pPr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3 </w:t>
          </w:r>
          <w:r w:rsidRPr="00376CC4">
            <w:rPr>
              <w:rFonts w:ascii="Times New Roman" w:hAnsi="Times New Roman"/>
              <w:lang w:val="ru-RU"/>
            </w:rPr>
            <w:t>Описание системы</w:t>
          </w:r>
          <w:r>
            <w:rPr>
              <w:rFonts w:ascii="Times New Roman" w:hAnsi="Times New Roman"/>
              <w:lang w:val="ru-RU"/>
            </w:rPr>
            <w:t>………………………………………………………………………</w:t>
          </w:r>
          <w:proofErr w:type="gramStart"/>
          <w:r>
            <w:rPr>
              <w:rFonts w:ascii="Times New Roman" w:hAnsi="Times New Roman"/>
              <w:lang w:val="ru-RU"/>
            </w:rPr>
            <w:t>…….</w:t>
          </w:r>
          <w:proofErr w:type="gramEnd"/>
          <w:r>
            <w:rPr>
              <w:rFonts w:ascii="Times New Roman" w:hAnsi="Times New Roman"/>
              <w:lang w:val="ru-RU"/>
            </w:rPr>
            <w:t>.</w:t>
          </w:r>
          <w:r w:rsidR="00872A66">
            <w:rPr>
              <w:rFonts w:ascii="Times New Roman" w:hAnsi="Times New Roman"/>
              <w:lang w:val="ru-RU"/>
            </w:rPr>
            <w:t>6</w:t>
          </w:r>
        </w:p>
        <w:p w14:paraId="447EDE02" w14:textId="77777777" w:rsidR="009A6AA2" w:rsidRPr="00A466B0" w:rsidRDefault="009A6AA2" w:rsidP="00A466B0">
          <w:pPr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4 </w:t>
          </w:r>
          <w:r w:rsidRPr="00376CC4">
            <w:rPr>
              <w:rFonts w:ascii="Times New Roman" w:hAnsi="Times New Roman"/>
              <w:lang w:val="ru-RU"/>
            </w:rPr>
            <w:t>Описание ПО «Номерной учет по прибытию»</w:t>
          </w:r>
          <w:r>
            <w:rPr>
              <w:rFonts w:ascii="Times New Roman" w:hAnsi="Times New Roman"/>
              <w:lang w:val="ru-RU"/>
            </w:rPr>
            <w:t xml:space="preserve"> ……………………………………………...</w:t>
          </w:r>
          <w:r w:rsidR="00872A66">
            <w:rPr>
              <w:rFonts w:ascii="Times New Roman" w:hAnsi="Times New Roman"/>
              <w:lang w:val="ru-RU"/>
            </w:rPr>
            <w:t>7</w:t>
          </w:r>
        </w:p>
        <w:p w14:paraId="5217D807" w14:textId="77777777" w:rsidR="00A466B0" w:rsidRPr="00872A66" w:rsidRDefault="009A6AA2">
          <w:pPr>
            <w:pStyle w:val="26"/>
            <w:ind w:left="216"/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4.1 </w:t>
          </w:r>
          <w:r w:rsidRPr="00376CC4">
            <w:rPr>
              <w:rFonts w:ascii="Times New Roman" w:hAnsi="Times New Roman"/>
              <w:lang w:val="ru-RU"/>
            </w:rPr>
            <w:t>Основная форма ПО «Номерной учет по прибытию»</w:t>
          </w:r>
          <w:r w:rsidR="00A466B0">
            <w:ptab w:relativeTo="margin" w:alignment="right" w:leader="dot"/>
          </w:r>
          <w:r w:rsidR="00872A66">
            <w:rPr>
              <w:lang w:val="ru-RU"/>
            </w:rPr>
            <w:t>7</w:t>
          </w:r>
        </w:p>
        <w:p w14:paraId="77C7748F" w14:textId="77777777" w:rsidR="009A6AA2" w:rsidRPr="00872A66" w:rsidRDefault="009A6AA2">
          <w:pPr>
            <w:pStyle w:val="31"/>
            <w:ind w:left="446"/>
            <w:rPr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4.1.1 </w:t>
          </w:r>
          <w:r w:rsidRPr="00376CC4">
            <w:rPr>
              <w:rFonts w:ascii="Times New Roman" w:hAnsi="Times New Roman"/>
              <w:lang w:val="ru-RU"/>
            </w:rPr>
            <w:t>Заголовок</w:t>
          </w:r>
          <w:r w:rsidR="00A466B0">
            <w:ptab w:relativeTo="margin" w:alignment="right" w:leader="dot"/>
          </w:r>
          <w:r w:rsidR="00872A66">
            <w:rPr>
              <w:lang w:val="ru-RU"/>
            </w:rPr>
            <w:t>8</w:t>
          </w:r>
        </w:p>
        <w:p w14:paraId="39CF80FE" w14:textId="77777777" w:rsidR="009A6AA2" w:rsidRDefault="009A6AA2" w:rsidP="009A6AA2">
          <w:pPr>
            <w:rPr>
              <w:rFonts w:ascii="Times New Roman" w:hAnsi="Times New Roman"/>
              <w:lang w:val="ru-RU"/>
            </w:rPr>
          </w:pPr>
          <w:r>
            <w:rPr>
              <w:lang w:val="ru-RU"/>
            </w:rPr>
            <w:t xml:space="preserve">         4.1.2 </w:t>
          </w:r>
          <w:r w:rsidRPr="00376CC4">
            <w:rPr>
              <w:rFonts w:ascii="Times New Roman" w:hAnsi="Times New Roman"/>
              <w:lang w:val="ru-RU"/>
            </w:rPr>
            <w:t>Основное меню</w:t>
          </w:r>
          <w:r>
            <w:rPr>
              <w:rFonts w:ascii="Times New Roman" w:hAnsi="Times New Roman"/>
              <w:lang w:val="ru-RU"/>
            </w:rPr>
            <w:t>…………………………………………………………………</w:t>
          </w:r>
          <w:proofErr w:type="gramStart"/>
          <w:r>
            <w:rPr>
              <w:rFonts w:ascii="Times New Roman" w:hAnsi="Times New Roman"/>
              <w:lang w:val="ru-RU"/>
            </w:rPr>
            <w:t>……</w:t>
          </w:r>
          <w:r w:rsidR="00872A66">
            <w:rPr>
              <w:rFonts w:ascii="Times New Roman" w:hAnsi="Times New Roman"/>
              <w:lang w:val="ru-RU"/>
            </w:rPr>
            <w:t>.</w:t>
          </w:r>
          <w:proofErr w:type="gramEnd"/>
          <w:r w:rsidR="00872A66">
            <w:rPr>
              <w:rFonts w:ascii="Times New Roman" w:hAnsi="Times New Roman"/>
              <w:lang w:val="ru-RU"/>
            </w:rPr>
            <w:t>8</w:t>
          </w:r>
        </w:p>
        <w:p w14:paraId="6894719A" w14:textId="77777777" w:rsidR="009A6AA2" w:rsidRDefault="009A6AA2" w:rsidP="009A6AA2">
          <w:pPr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                 </w:t>
          </w:r>
          <w:r w:rsidRPr="00376CC4">
            <w:rPr>
              <w:rFonts w:ascii="Times New Roman" w:hAnsi="Times New Roman"/>
              <w:lang w:val="ru-RU"/>
            </w:rPr>
            <w:t>4.1.2.1 Подменю «</w:t>
          </w:r>
          <w:proofErr w:type="gramStart"/>
          <w:r w:rsidRPr="00376CC4">
            <w:rPr>
              <w:rFonts w:ascii="Times New Roman" w:hAnsi="Times New Roman"/>
              <w:lang w:val="ru-RU"/>
            </w:rPr>
            <w:t>Система»</w:t>
          </w:r>
          <w:r>
            <w:rPr>
              <w:rFonts w:ascii="Times New Roman" w:hAnsi="Times New Roman"/>
              <w:lang w:val="ru-RU"/>
            </w:rPr>
            <w:t>…</w:t>
          </w:r>
          <w:proofErr w:type="gramEnd"/>
          <w:r>
            <w:rPr>
              <w:rFonts w:ascii="Times New Roman" w:hAnsi="Times New Roman"/>
              <w:lang w:val="ru-RU"/>
            </w:rPr>
            <w:t>………………………………………………………</w:t>
          </w:r>
          <w:r w:rsidR="00872A66">
            <w:rPr>
              <w:rFonts w:ascii="Times New Roman" w:hAnsi="Times New Roman"/>
              <w:lang w:val="ru-RU"/>
            </w:rPr>
            <w:t>.8</w:t>
          </w:r>
        </w:p>
        <w:p w14:paraId="21D71F47" w14:textId="77777777" w:rsidR="009A6AA2" w:rsidRPr="009A6AA2" w:rsidRDefault="009A6AA2" w:rsidP="009A6AA2">
          <w:pPr>
            <w:tabs>
              <w:tab w:val="left" w:pos="3291"/>
            </w:tabs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                 </w:t>
          </w:r>
          <w:r w:rsidRPr="009A6AA2">
            <w:rPr>
              <w:rFonts w:ascii="Times New Roman" w:hAnsi="Times New Roman"/>
              <w:lang w:val="ru-RU"/>
            </w:rPr>
            <w:t xml:space="preserve">4.1.2.2. Подменю </w:t>
          </w:r>
          <w:proofErr w:type="gramStart"/>
          <w:r w:rsidRPr="009A6AA2">
            <w:rPr>
              <w:rFonts w:ascii="Times New Roman" w:hAnsi="Times New Roman"/>
              <w:lang w:val="ru-RU"/>
            </w:rPr>
            <w:t>« Ввод</w:t>
          </w:r>
          <w:proofErr w:type="gramEnd"/>
          <w:r w:rsidRPr="009A6AA2">
            <w:rPr>
              <w:rFonts w:ascii="Times New Roman" w:hAnsi="Times New Roman"/>
              <w:lang w:val="ru-RU"/>
            </w:rPr>
            <w:t xml:space="preserve"> данных»………………………………………...</w:t>
          </w:r>
          <w:r>
            <w:rPr>
              <w:rFonts w:ascii="Times New Roman" w:hAnsi="Times New Roman"/>
              <w:lang w:val="ru-RU"/>
            </w:rPr>
            <w:t>................</w:t>
          </w:r>
          <w:r w:rsidR="00872A66">
            <w:rPr>
              <w:rFonts w:ascii="Times New Roman" w:hAnsi="Times New Roman"/>
              <w:lang w:val="ru-RU"/>
            </w:rPr>
            <w:t>8</w:t>
          </w:r>
        </w:p>
        <w:p w14:paraId="54D7A3B5" w14:textId="77777777" w:rsidR="009A6AA2" w:rsidRPr="009A6AA2" w:rsidRDefault="009A6AA2" w:rsidP="009A6AA2">
          <w:pPr>
            <w:tabs>
              <w:tab w:val="left" w:pos="3291"/>
            </w:tabs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                 </w:t>
          </w:r>
          <w:r w:rsidRPr="009A6AA2">
            <w:rPr>
              <w:rFonts w:ascii="Times New Roman" w:hAnsi="Times New Roman"/>
              <w:lang w:val="ru-RU"/>
            </w:rPr>
            <w:t>4.1.2.3 Подменю «</w:t>
          </w:r>
          <w:proofErr w:type="gramStart"/>
          <w:r w:rsidRPr="009A6AA2">
            <w:rPr>
              <w:rFonts w:ascii="Times New Roman" w:hAnsi="Times New Roman"/>
              <w:lang w:val="ru-RU"/>
            </w:rPr>
            <w:t>Отчеты»…</w:t>
          </w:r>
          <w:proofErr w:type="gramEnd"/>
          <w:r w:rsidRPr="009A6AA2">
            <w:rPr>
              <w:rFonts w:ascii="Times New Roman" w:hAnsi="Times New Roman"/>
              <w:lang w:val="ru-RU"/>
            </w:rPr>
            <w:t>……………………………………………</w:t>
          </w:r>
          <w:r>
            <w:rPr>
              <w:rFonts w:ascii="Times New Roman" w:hAnsi="Times New Roman"/>
              <w:lang w:val="ru-RU"/>
            </w:rPr>
            <w:t>…………</w:t>
          </w:r>
          <w:r w:rsidR="00872A66">
            <w:rPr>
              <w:rFonts w:ascii="Times New Roman" w:hAnsi="Times New Roman"/>
              <w:lang w:val="ru-RU"/>
            </w:rPr>
            <w:t>..9</w:t>
          </w:r>
        </w:p>
        <w:p w14:paraId="6FB04A71" w14:textId="77777777" w:rsidR="009A6AA2" w:rsidRDefault="009A6AA2" w:rsidP="009A6AA2">
          <w:pPr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                 </w:t>
          </w:r>
          <w:r w:rsidRPr="00376CC4">
            <w:rPr>
              <w:rFonts w:ascii="Times New Roman" w:hAnsi="Times New Roman"/>
              <w:lang w:val="ru-RU"/>
            </w:rPr>
            <w:t>4.1.2.4 Подменю «</w:t>
          </w:r>
          <w:proofErr w:type="gramStart"/>
          <w:r w:rsidRPr="00376CC4">
            <w:rPr>
              <w:rFonts w:ascii="Times New Roman" w:hAnsi="Times New Roman"/>
              <w:lang w:val="ru-RU"/>
            </w:rPr>
            <w:t>Настройки»</w:t>
          </w:r>
          <w:r>
            <w:rPr>
              <w:rFonts w:ascii="Times New Roman" w:hAnsi="Times New Roman"/>
              <w:lang w:val="ru-RU"/>
            </w:rPr>
            <w:t>…</w:t>
          </w:r>
          <w:proofErr w:type="gramEnd"/>
          <w:r>
            <w:rPr>
              <w:rFonts w:ascii="Times New Roman" w:hAnsi="Times New Roman"/>
              <w:lang w:val="ru-RU"/>
            </w:rPr>
            <w:t>…………………………………………………...</w:t>
          </w:r>
          <w:r w:rsidR="00872A66">
            <w:rPr>
              <w:rFonts w:ascii="Times New Roman" w:hAnsi="Times New Roman"/>
              <w:lang w:val="ru-RU"/>
            </w:rPr>
            <w:t>10</w:t>
          </w:r>
        </w:p>
        <w:p w14:paraId="5924BC46" w14:textId="77777777" w:rsidR="009A6AA2" w:rsidRPr="00376CC4" w:rsidRDefault="009A6AA2" w:rsidP="009A6AA2">
          <w:pPr>
            <w:pStyle w:val="a5"/>
            <w:tabs>
              <w:tab w:val="left" w:pos="1985"/>
              <w:tab w:val="left" w:pos="3291"/>
            </w:tabs>
            <w:ind w:left="42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4.1.3 Рабочее пространство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…………………………………………………………</w:t>
          </w:r>
          <w:proofErr w:type="gramStart"/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.10</w:t>
          </w:r>
        </w:p>
        <w:p w14:paraId="7157A092" w14:textId="77777777" w:rsidR="009A6AA2" w:rsidRDefault="009A6AA2" w:rsidP="009A6AA2">
          <w:pPr>
            <w:pStyle w:val="a5"/>
            <w:tabs>
              <w:tab w:val="left" w:pos="3291"/>
            </w:tabs>
            <w:ind w:left="42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4.1.4 Статус – строка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………………………………………………………………………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11</w:t>
          </w:r>
        </w:p>
        <w:p w14:paraId="49B7E465" w14:textId="77777777" w:rsidR="009A6AA2" w:rsidRPr="009A6AA2" w:rsidRDefault="009A6AA2" w:rsidP="009A6AA2">
          <w:pPr>
            <w:tabs>
              <w:tab w:val="left" w:pos="3291"/>
            </w:tabs>
            <w:rPr>
              <w:rFonts w:ascii="Times New Roman" w:hAnsi="Times New Roman"/>
              <w:lang w:val="ru-RU"/>
            </w:rPr>
          </w:pPr>
          <w:r>
            <w:rPr>
              <w:rFonts w:ascii="Times New Roman" w:hAnsi="Times New Roman"/>
              <w:lang w:val="ru-RU"/>
            </w:rPr>
            <w:t xml:space="preserve">5. </w:t>
          </w:r>
          <w:r w:rsidRPr="009A6AA2">
            <w:rPr>
              <w:rFonts w:ascii="Times New Roman" w:hAnsi="Times New Roman"/>
              <w:lang w:val="ru-RU"/>
            </w:rPr>
            <w:t>Работа со стандартными элементами ввода</w:t>
          </w:r>
          <w:r>
            <w:rPr>
              <w:rFonts w:ascii="Times New Roman" w:hAnsi="Times New Roman"/>
              <w:lang w:val="ru-RU"/>
            </w:rPr>
            <w:t>…………………………………………</w:t>
          </w:r>
          <w:proofErr w:type="gramStart"/>
          <w:r>
            <w:rPr>
              <w:rFonts w:ascii="Times New Roman" w:hAnsi="Times New Roman"/>
              <w:lang w:val="ru-RU"/>
            </w:rPr>
            <w:t>……</w:t>
          </w:r>
          <w:r w:rsidR="00872A66">
            <w:rPr>
              <w:rFonts w:ascii="Times New Roman" w:hAnsi="Times New Roman"/>
              <w:lang w:val="ru-RU"/>
            </w:rPr>
            <w:t>.</w:t>
          </w:r>
          <w:proofErr w:type="gramEnd"/>
          <w:r w:rsidR="00872A66">
            <w:rPr>
              <w:rFonts w:ascii="Times New Roman" w:hAnsi="Times New Roman"/>
              <w:lang w:val="ru-RU"/>
            </w:rPr>
            <w:t>.11</w:t>
          </w:r>
        </w:p>
        <w:p w14:paraId="2EC1CB23" w14:textId="77777777" w:rsidR="009A6AA2" w:rsidRPr="00376CC4" w:rsidRDefault="009A6AA2" w:rsidP="009A6AA2">
          <w:pPr>
            <w:pStyle w:val="a5"/>
            <w:tabs>
              <w:tab w:val="left" w:pos="3291"/>
            </w:tabs>
            <w:ind w:left="426" w:hanging="42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 Формы ввода данных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………………………………………………………………………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...12</w:t>
          </w:r>
        </w:p>
        <w:p w14:paraId="5B9ACC63" w14:textId="77777777" w:rsidR="009A6AA2" w:rsidRPr="00376CC4" w:rsidRDefault="009A6AA2" w:rsidP="009A6AA2">
          <w:pPr>
            <w:pStyle w:val="a5"/>
            <w:tabs>
              <w:tab w:val="left" w:pos="3291"/>
            </w:tabs>
            <w:ind w:left="426" w:hanging="142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 Форма ввода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Поезда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по прибытию»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13</w:t>
          </w:r>
        </w:p>
        <w:p w14:paraId="5C9FE787" w14:textId="77777777" w:rsidR="009A6AA2" w:rsidRPr="00376CC4" w:rsidRDefault="009A6AA2" w:rsidP="009A6AA2">
          <w:pPr>
            <w:pStyle w:val="a5"/>
            <w:tabs>
              <w:tab w:val="left" w:pos="3291"/>
            </w:tabs>
            <w:ind w:left="42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6.1.1 Таблица поездов POEZD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</w:t>
          </w:r>
          <w:proofErr w:type="gramStart"/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…….</w:t>
          </w:r>
          <w:proofErr w:type="gramEnd"/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13</w:t>
          </w:r>
        </w:p>
        <w:p w14:paraId="7D81FFA7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993" w:hanging="567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6.1.2 Ввод нового заголовка прибывшего поезда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…………………………..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...................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.14</w:t>
          </w:r>
        </w:p>
        <w:p w14:paraId="7F39B328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137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6.1.3 Корректировка заголовка прибывшего поезда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</w:t>
          </w:r>
          <w:proofErr w:type="gramStart"/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16</w:t>
          </w:r>
        </w:p>
        <w:p w14:paraId="639B11B8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6.1.3.1 Ввод нового заголовка прибывшего поезда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………...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16</w:t>
          </w:r>
        </w:p>
        <w:p w14:paraId="4F03BA5A" w14:textId="77777777" w:rsidR="009A6AA2" w:rsidRDefault="00836387" w:rsidP="00836387">
          <w:pPr>
            <w:pStyle w:val="a5"/>
            <w:tabs>
              <w:tab w:val="left" w:pos="3291"/>
            </w:tabs>
            <w:ind w:left="1800" w:hanging="807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 </w:t>
          </w:r>
          <w:r w:rsidR="009A6AA2"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6.1.3.2 Удаление заголовка поезда</w:t>
          </w:r>
          <w:r w:rsidR="009A6AA2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………...</w:t>
          </w:r>
          <w:r w:rsidR="009A6AA2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17</w:t>
          </w:r>
        </w:p>
        <w:p w14:paraId="5D10E7DC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137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 Форма ввода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Информация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по поезду прибытия»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…………………...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...................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17</w:t>
          </w:r>
        </w:p>
        <w:p w14:paraId="6C9BC29A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6.1.4.1 Область формы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Титул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………………………………………………….17</w:t>
          </w:r>
        </w:p>
        <w:p w14:paraId="2E858C6D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1</w:t>
          </w: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r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</w:t>
          </w: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.2 Область формы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Перечень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вагонов»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…………………………………….17</w:t>
          </w:r>
        </w:p>
        <w:p w14:paraId="5468FC73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6.1.4.3 Область формы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Информация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по вагону»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………………………………1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8</w:t>
          </w:r>
        </w:p>
        <w:p w14:paraId="5AA9B339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6.1.4.4 Область формы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Сведения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ЭДО УЗ»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……………………………………1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9</w:t>
          </w:r>
        </w:p>
        <w:p w14:paraId="3B4D7DAE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6.1.4.5 Область формы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Подходы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………………………………………………1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9</w:t>
          </w:r>
        </w:p>
        <w:p w14:paraId="26DB4C3C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6.1.4.6 Ввод нового вагона прибывшего поезда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20</w:t>
          </w:r>
        </w:p>
        <w:p w14:paraId="46087356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6.1.4.7 Таблица VAGON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…………………………………………………………...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20</w:t>
          </w:r>
        </w:p>
        <w:p w14:paraId="4D3D8667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6.1.4.8 Не обязательными к заполнению поля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…………………………………...</w:t>
          </w:r>
          <w:r w:rsidR="00872A66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27</w:t>
          </w:r>
        </w:p>
        <w:p w14:paraId="4C5A074B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6.1.4.9 Логические контроли при вводе нового вагона прибывшего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поезда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.29</w:t>
          </w:r>
        </w:p>
        <w:p w14:paraId="34D694F9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6.1.4.10 Автоматический ввод информации с ЭПД по номеру вагона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30</w:t>
          </w:r>
        </w:p>
        <w:p w14:paraId="271DEE4C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 11 Автоматический ввод информации с ЭПД по номеру накладной</w:t>
          </w:r>
          <w:proofErr w:type="gramStart"/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32</w:t>
          </w:r>
        </w:p>
        <w:p w14:paraId="424BAB48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6.1.4.12 Автоматический ввод информации с подхода поезда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</w:t>
          </w:r>
          <w:proofErr w:type="gramStart"/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34</w:t>
          </w:r>
        </w:p>
        <w:p w14:paraId="6BF6C28B" w14:textId="77777777" w:rsidR="009A6AA2" w:rsidRPr="00376CC4" w:rsidRDefault="009A6AA2" w:rsidP="00836387">
          <w:pPr>
            <w:pStyle w:val="a5"/>
            <w:tabs>
              <w:tab w:val="left" w:pos="3291"/>
            </w:tabs>
            <w:ind w:left="1800" w:hanging="666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6.1.4.13 Корректировка вагона прибывшего поезда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</w:t>
          </w:r>
          <w:proofErr w:type="gramStart"/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.34</w:t>
          </w:r>
        </w:p>
        <w:p w14:paraId="74924315" w14:textId="77777777" w:rsidR="009A6AA2" w:rsidRPr="00376CC4" w:rsidRDefault="009A6AA2" w:rsidP="00836387">
          <w:pPr>
            <w:pStyle w:val="a5"/>
            <w:numPr>
              <w:ilvl w:val="3"/>
              <w:numId w:val="44"/>
            </w:numPr>
            <w:ind w:hanging="192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Удаление вагона из списка вагонов прибывшего поезда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</w:t>
          </w:r>
          <w:proofErr w:type="gramStart"/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34</w:t>
          </w:r>
        </w:p>
        <w:p w14:paraId="2A246EBF" w14:textId="77777777" w:rsidR="009A6AA2" w:rsidRPr="00376CC4" w:rsidRDefault="009A6AA2" w:rsidP="00836387">
          <w:pPr>
            <w:pStyle w:val="a5"/>
            <w:numPr>
              <w:ilvl w:val="3"/>
              <w:numId w:val="44"/>
            </w:numPr>
            <w:ind w:hanging="192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Форма ввода «Информация по контейнеровозу, прибывшего на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комбинат»</w:t>
          </w:r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</w:t>
          </w:r>
          <w:proofErr w:type="gramEnd"/>
          <w:r w:rsidR="00CB2C3E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……………………………………………………………………..</w:t>
          </w:r>
          <w:r w:rsidR="00356C3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.35</w:t>
          </w:r>
        </w:p>
        <w:p w14:paraId="52B96170" w14:textId="77777777" w:rsidR="009A6AA2" w:rsidRPr="00376CC4" w:rsidRDefault="009A6AA2" w:rsidP="00836387">
          <w:pPr>
            <w:pStyle w:val="3"/>
            <w:numPr>
              <w:ilvl w:val="2"/>
              <w:numId w:val="44"/>
            </w:numPr>
            <w:spacing w:before="0"/>
            <w:ind w:hanging="758"/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</w:pPr>
          <w:r w:rsidRPr="00376CC4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t xml:space="preserve">Форма ввода «Информация по вагону – Сдача по </w:t>
          </w:r>
          <w:proofErr w:type="gramStart"/>
          <w:r w:rsidRPr="00376CC4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t>письму»</w:t>
          </w:r>
          <w:r w:rsidR="00CB2C3E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t>…</w:t>
          </w:r>
          <w:proofErr w:type="gramEnd"/>
          <w:r w:rsidR="00CB2C3E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t>…………………</w:t>
          </w:r>
          <w:r w:rsidR="00356C34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t>36</w:t>
          </w:r>
        </w:p>
        <w:p w14:paraId="2CDBED8A" w14:textId="77777777" w:rsidR="009A6AA2" w:rsidRPr="00376CC4" w:rsidRDefault="009A6AA2" w:rsidP="00836387">
          <w:pPr>
            <w:pStyle w:val="4"/>
            <w:numPr>
              <w:ilvl w:val="0"/>
              <w:numId w:val="0"/>
            </w:numPr>
            <w:spacing w:before="0"/>
            <w:ind w:left="1701" w:hanging="567"/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</w:pPr>
          <w:r w:rsidRPr="00376CC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6.1.5.1 Область формы «</w:t>
          </w:r>
          <w:proofErr w:type="gramStart"/>
          <w:r w:rsidRPr="00376CC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Титул»</w:t>
          </w:r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…</w:t>
          </w:r>
          <w:proofErr w:type="gramEnd"/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………………………………………………</w:t>
          </w:r>
          <w:r w:rsidR="00356C3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..37</w:t>
          </w:r>
        </w:p>
        <w:p w14:paraId="0C349789" w14:textId="77777777" w:rsidR="009A6AA2" w:rsidRPr="00376CC4" w:rsidRDefault="009A6AA2" w:rsidP="00836387">
          <w:pPr>
            <w:pStyle w:val="4"/>
            <w:numPr>
              <w:ilvl w:val="0"/>
              <w:numId w:val="0"/>
            </w:numPr>
            <w:spacing w:before="0"/>
            <w:ind w:left="2552" w:hanging="1418"/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</w:pPr>
          <w:r w:rsidRPr="00376CC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 xml:space="preserve">6.1.5.2 Область формы «Перечень </w:t>
          </w:r>
          <w:proofErr w:type="gramStart"/>
          <w:r w:rsidRPr="00376CC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вагонов»</w:t>
          </w:r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…</w:t>
          </w:r>
          <w:proofErr w:type="gramEnd"/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…………………………………</w:t>
          </w:r>
          <w:r w:rsidR="00356C3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..3</w:t>
          </w:r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>7</w:t>
          </w:r>
        </w:p>
        <w:p w14:paraId="58A6126C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 xml:space="preserve">6.1.5.3 Область формы «Информация по вагону – сдача по </w:t>
          </w:r>
          <w:proofErr w:type="gramStart"/>
          <w:r w:rsidRPr="00376CC4">
            <w:rPr>
              <w:rFonts w:ascii="Times New Roman" w:hAnsi="Times New Roman"/>
              <w:lang w:val="ru-RU"/>
            </w:rPr>
            <w:t>письму»</w:t>
          </w:r>
          <w:r w:rsidR="00CB2C3E">
            <w:rPr>
              <w:rFonts w:ascii="Times New Roman" w:hAnsi="Times New Roman"/>
              <w:lang w:val="ru-RU"/>
            </w:rPr>
            <w:t>…</w:t>
          </w:r>
          <w:proofErr w:type="gramEnd"/>
          <w:r w:rsidR="00CB2C3E">
            <w:rPr>
              <w:rFonts w:ascii="Times New Roman" w:hAnsi="Times New Roman"/>
              <w:lang w:val="ru-RU"/>
            </w:rPr>
            <w:t>………</w:t>
          </w:r>
          <w:r w:rsidR="00356C34">
            <w:rPr>
              <w:rFonts w:ascii="Times New Roman" w:hAnsi="Times New Roman"/>
              <w:lang w:val="ru-RU"/>
            </w:rPr>
            <w:t>.37</w:t>
          </w:r>
        </w:p>
        <w:p w14:paraId="761DA727" w14:textId="77777777" w:rsidR="009A6AA2" w:rsidRDefault="009A6AA2" w:rsidP="00836387">
          <w:pPr>
            <w:pStyle w:val="4"/>
            <w:numPr>
              <w:ilvl w:val="0"/>
              <w:numId w:val="0"/>
            </w:numPr>
            <w:spacing w:before="0"/>
            <w:ind w:left="864" w:firstLine="270"/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sz w:val="22"/>
              <w:szCs w:val="22"/>
              <w:lang w:val="ru-RU"/>
            </w:rPr>
          </w:pPr>
          <w:r w:rsidRPr="00376CC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lang w:val="ru-RU"/>
            </w:rPr>
            <w:t xml:space="preserve">6.1.5.4 </w:t>
          </w:r>
          <w:r w:rsidRP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sz w:val="22"/>
              <w:szCs w:val="22"/>
              <w:lang w:val="ru-RU"/>
            </w:rPr>
            <w:t>Ввод данных по сдаче по письму для вагона, прибывшего на комбинат</w:t>
          </w:r>
          <w:proofErr w:type="gramStart"/>
          <w:r w:rsidR="00CB2C3E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sz w:val="22"/>
              <w:szCs w:val="22"/>
              <w:lang w:val="ru-RU"/>
            </w:rPr>
            <w:t>……</w:t>
          </w:r>
          <w:r w:rsidR="00356C3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sz w:val="22"/>
              <w:szCs w:val="22"/>
              <w:lang w:val="ru-RU"/>
            </w:rPr>
            <w:t>.</w:t>
          </w:r>
          <w:proofErr w:type="gramEnd"/>
          <w:r w:rsidR="00356C34">
            <w:rPr>
              <w:rFonts w:ascii="Times New Roman" w:eastAsia="Times New Roman" w:hAnsi="Times New Roman" w:cs="Times New Roman"/>
              <w:b w:val="0"/>
              <w:bCs w:val="0"/>
              <w:i w:val="0"/>
              <w:iCs w:val="0"/>
              <w:color w:val="auto"/>
              <w:sz w:val="22"/>
              <w:szCs w:val="22"/>
              <w:lang w:val="ru-RU"/>
            </w:rPr>
            <w:t>.37</w:t>
          </w:r>
        </w:p>
        <w:p w14:paraId="6AA26EEA" w14:textId="77777777" w:rsidR="00356C34" w:rsidRPr="00356C34" w:rsidRDefault="00356C34" w:rsidP="00356C34">
          <w:pPr>
            <w:rPr>
              <w:lang w:val="ru-RU"/>
            </w:rPr>
          </w:pPr>
          <w:r>
            <w:rPr>
              <w:lang w:val="ru-RU"/>
            </w:rPr>
            <w:t xml:space="preserve">                     6.1.5.5 </w:t>
          </w:r>
          <w:r w:rsidR="00045C03" w:rsidRPr="00356C34">
            <w:rPr>
              <w:color w:val="000000"/>
              <w:lang w:val="ru-RU"/>
            </w:rPr>
            <w:t xml:space="preserve">Таблица </w:t>
          </w:r>
          <w:r w:rsidR="00045C03">
            <w:rPr>
              <w:color w:val="000000"/>
              <w:lang w:val="ru-RU"/>
            </w:rPr>
            <w:t>СДАЧА ПО ПИСЬМУ……………………………………………………………………38</w:t>
          </w:r>
        </w:p>
        <w:p w14:paraId="7485E8A3" w14:textId="77777777" w:rsidR="009A6AA2" w:rsidRPr="00CB2C3E" w:rsidRDefault="009A6AA2" w:rsidP="00836387">
          <w:pPr>
            <w:pStyle w:val="3"/>
            <w:numPr>
              <w:ilvl w:val="0"/>
              <w:numId w:val="0"/>
            </w:numPr>
            <w:spacing w:before="0"/>
            <w:ind w:left="720" w:hanging="294"/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2"/>
              <w:szCs w:val="22"/>
              <w:lang w:val="ru-RU"/>
            </w:rPr>
          </w:pPr>
          <w:r w:rsidRPr="00376CC4">
            <w:rPr>
              <w:rFonts w:ascii="Times New Roman" w:eastAsia="Times New Roman" w:hAnsi="Times New Roman" w:cs="Times New Roman"/>
              <w:b w:val="0"/>
              <w:bCs w:val="0"/>
              <w:color w:val="auto"/>
              <w:lang w:val="ru-RU"/>
            </w:rPr>
            <w:lastRenderedPageBreak/>
            <w:t xml:space="preserve">6.1.6 </w:t>
          </w:r>
          <w:r w:rsidRPr="00CB2C3E"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2"/>
              <w:szCs w:val="22"/>
              <w:lang w:val="ru-RU"/>
            </w:rPr>
            <w:t>Ввод данных на прибывший поезд работниками структурных подразделений</w:t>
          </w:r>
          <w:r w:rsidR="00CB2C3E"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2"/>
              <w:szCs w:val="22"/>
              <w:lang w:val="ru-RU"/>
            </w:rPr>
            <w:t>…………</w:t>
          </w:r>
          <w:r w:rsidR="00356C34"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2"/>
              <w:szCs w:val="22"/>
              <w:lang w:val="ru-RU"/>
            </w:rPr>
            <w:t>39</w:t>
          </w:r>
        </w:p>
        <w:p w14:paraId="503AA90E" w14:textId="77777777" w:rsidR="009A6AA2" w:rsidRPr="00376CC4" w:rsidRDefault="009A6AA2" w:rsidP="00836387">
          <w:pPr>
            <w:ind w:firstLine="28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 xml:space="preserve">6.2 Форма «Проверка корректности номера </w:t>
          </w:r>
          <w:proofErr w:type="gramStart"/>
          <w:r w:rsidRPr="00376CC4">
            <w:rPr>
              <w:rFonts w:ascii="Times New Roman" w:hAnsi="Times New Roman"/>
              <w:lang w:val="ru-RU"/>
            </w:rPr>
            <w:t>вагона»</w:t>
          </w:r>
          <w:r w:rsidR="00CB2C3E">
            <w:rPr>
              <w:rFonts w:ascii="Times New Roman" w:hAnsi="Times New Roman"/>
              <w:lang w:val="ru-RU"/>
            </w:rPr>
            <w:t>…</w:t>
          </w:r>
          <w:proofErr w:type="gramEnd"/>
          <w:r w:rsidR="00CB2C3E">
            <w:rPr>
              <w:rFonts w:ascii="Times New Roman" w:hAnsi="Times New Roman"/>
              <w:lang w:val="ru-RU"/>
            </w:rPr>
            <w:t>…………………………………</w:t>
          </w:r>
          <w:r w:rsidR="00356C34">
            <w:rPr>
              <w:rFonts w:ascii="Times New Roman" w:hAnsi="Times New Roman"/>
              <w:lang w:val="ru-RU"/>
            </w:rPr>
            <w:t>..41</w:t>
          </w:r>
        </w:p>
        <w:p w14:paraId="75745107" w14:textId="77777777" w:rsidR="009A6AA2" w:rsidRPr="00376CC4" w:rsidRDefault="009A6AA2" w:rsidP="00836387">
          <w:pPr>
            <w:ind w:firstLine="28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 Справочники</w:t>
          </w:r>
          <w:r w:rsidR="00CB2C3E">
            <w:rPr>
              <w:rFonts w:ascii="Times New Roman" w:hAnsi="Times New Roman"/>
              <w:lang w:val="ru-RU"/>
            </w:rPr>
            <w:t>………………………………………………………………………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.42</w:t>
          </w:r>
        </w:p>
        <w:p w14:paraId="0A557CAC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 xml:space="preserve">6.3.1 Справочник сертификатных </w:t>
          </w:r>
          <w:proofErr w:type="gramStart"/>
          <w:r w:rsidRPr="00376CC4">
            <w:rPr>
              <w:rFonts w:ascii="Times New Roman" w:hAnsi="Times New Roman"/>
              <w:lang w:val="ru-RU"/>
            </w:rPr>
            <w:t>данных  S</w:t>
          </w:r>
          <w:proofErr w:type="gramEnd"/>
          <w:r w:rsidRPr="00376CC4">
            <w:rPr>
              <w:rFonts w:ascii="Times New Roman" w:hAnsi="Times New Roman"/>
              <w:lang w:val="ru-RU"/>
            </w:rPr>
            <w:t>_SERTF</w:t>
          </w:r>
          <w:r w:rsidR="00CB2C3E">
            <w:rPr>
              <w:rFonts w:ascii="Times New Roman" w:hAnsi="Times New Roman"/>
              <w:lang w:val="ru-RU"/>
            </w:rPr>
            <w:t>…………………………...</w:t>
          </w:r>
          <w:r w:rsidR="00356C34">
            <w:rPr>
              <w:rFonts w:ascii="Times New Roman" w:hAnsi="Times New Roman"/>
              <w:lang w:val="ru-RU"/>
            </w:rPr>
            <w:t>42</w:t>
          </w:r>
        </w:p>
        <w:p w14:paraId="0C9C812B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 Справочник принадлежности стране вагона -  S_STRANA</w:t>
          </w:r>
          <w:r w:rsidR="00CB2C3E">
            <w:rPr>
              <w:rFonts w:ascii="Times New Roman" w:hAnsi="Times New Roman"/>
              <w:lang w:val="ru-RU"/>
            </w:rPr>
            <w:t>………………</w:t>
          </w:r>
          <w:r w:rsidR="00356C34">
            <w:rPr>
              <w:rFonts w:ascii="Times New Roman" w:hAnsi="Times New Roman"/>
              <w:lang w:val="ru-RU"/>
            </w:rPr>
            <w:t>42</w:t>
          </w:r>
        </w:p>
        <w:p w14:paraId="6B140850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6.3.3 Справочник железных дорог - S_DOROG</w:t>
          </w:r>
          <w:r w:rsidR="00CB2C3E">
            <w:rPr>
              <w:rFonts w:ascii="Times New Roman" w:hAnsi="Times New Roman"/>
              <w:lang w:val="ru-RU"/>
            </w:rPr>
            <w:t>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42</w:t>
          </w:r>
        </w:p>
        <w:p w14:paraId="7A8FE004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6.3.4 Справочник плательщиков - S_PAYER</w:t>
          </w:r>
          <w:r w:rsidR="00CB2C3E">
            <w:rPr>
              <w:rFonts w:ascii="Times New Roman" w:hAnsi="Times New Roman"/>
              <w:lang w:val="ru-RU"/>
            </w:rPr>
            <w:t>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42</w:t>
          </w:r>
        </w:p>
        <w:p w14:paraId="7C91FC80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6.3.5 Справочник коммерческого состояния вагона - S_COM_S</w:t>
          </w:r>
          <w:r w:rsidR="00CB2C3E">
            <w:rPr>
              <w:rFonts w:ascii="Times New Roman" w:hAnsi="Times New Roman"/>
              <w:lang w:val="ru-RU"/>
            </w:rPr>
            <w:t>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42</w:t>
          </w:r>
        </w:p>
        <w:p w14:paraId="0790AEDE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6.3.6 Справочник типов вагонов - S_TYPE_VAGON</w:t>
          </w:r>
          <w:r w:rsidR="00CB2C3E">
            <w:rPr>
              <w:rFonts w:ascii="Times New Roman" w:hAnsi="Times New Roman"/>
              <w:lang w:val="ru-RU"/>
            </w:rPr>
            <w:t>……………………………</w:t>
          </w:r>
          <w:r w:rsidR="00356C34">
            <w:rPr>
              <w:rFonts w:ascii="Times New Roman" w:hAnsi="Times New Roman"/>
              <w:lang w:val="ru-RU"/>
            </w:rPr>
            <w:t>43</w:t>
          </w:r>
        </w:p>
        <w:p w14:paraId="54913192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6.3.7 Справочник ограничения погрузки - S_LIMIT_POGRUZ</w:t>
          </w:r>
          <w:r w:rsidR="00CB2C3E">
            <w:rPr>
              <w:rFonts w:ascii="Times New Roman" w:hAnsi="Times New Roman"/>
              <w:lang w:val="ru-RU"/>
            </w:rPr>
            <w:t>………………...</w:t>
          </w:r>
          <w:r w:rsidR="00356C34">
            <w:rPr>
              <w:rFonts w:ascii="Times New Roman" w:hAnsi="Times New Roman"/>
              <w:lang w:val="ru-RU"/>
            </w:rPr>
            <w:t>43</w:t>
          </w:r>
        </w:p>
        <w:p w14:paraId="61278D59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6.3.8 Справочник вагонов с датой ремонта</w:t>
          </w:r>
          <w:r w:rsidR="00CB2C3E">
            <w:rPr>
              <w:rFonts w:ascii="Times New Roman" w:hAnsi="Times New Roman"/>
              <w:lang w:val="ru-RU"/>
            </w:rPr>
            <w:t xml:space="preserve"> </w:t>
          </w:r>
          <w:r w:rsidR="00CB2C3E" w:rsidRPr="00CB2C3E">
            <w:rPr>
              <w:rFonts w:ascii="Times New Roman" w:hAnsi="Times New Roman"/>
              <w:lang w:val="ru-RU"/>
            </w:rPr>
            <w:t>S_DATE_REM</w:t>
          </w:r>
          <w:r w:rsidR="00CB2C3E">
            <w:rPr>
              <w:rFonts w:ascii="Times New Roman" w:hAnsi="Times New Roman"/>
              <w:lang w:val="ru-RU"/>
            </w:rPr>
            <w:t xml:space="preserve"> ……………………</w:t>
          </w:r>
          <w:r w:rsidR="00356C34">
            <w:rPr>
              <w:rFonts w:ascii="Times New Roman" w:hAnsi="Times New Roman"/>
              <w:lang w:val="ru-RU"/>
            </w:rPr>
            <w:t>43</w:t>
          </w:r>
        </w:p>
        <w:p w14:paraId="45666AF8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6.3.9 Справочник опасностей - S_DANGER</w:t>
          </w:r>
          <w:r w:rsidR="00CB2C3E">
            <w:rPr>
              <w:rFonts w:ascii="Times New Roman" w:hAnsi="Times New Roman"/>
              <w:lang w:val="ru-RU"/>
            </w:rPr>
            <w:t>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.43</w:t>
          </w:r>
        </w:p>
        <w:p w14:paraId="05228B8E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6.3.10 Справочник собственников S_SOBSTV</w:t>
          </w:r>
          <w:r w:rsidR="00CB2C3E">
            <w:rPr>
              <w:rFonts w:ascii="Times New Roman" w:hAnsi="Times New Roman"/>
              <w:lang w:val="ru-RU"/>
            </w:rPr>
            <w:t>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.43</w:t>
          </w:r>
        </w:p>
        <w:p w14:paraId="195089CD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6.3.11 Справочник пограничных пунктов – S_BORDER</w:t>
          </w:r>
          <w:r w:rsidR="00CB2C3E">
            <w:rPr>
              <w:rFonts w:ascii="Times New Roman" w:hAnsi="Times New Roman"/>
              <w:lang w:val="ru-RU"/>
            </w:rPr>
            <w:t>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…….</w:t>
          </w:r>
          <w:proofErr w:type="gramEnd"/>
          <w:r w:rsidR="00CB2C3E">
            <w:rPr>
              <w:rFonts w:ascii="Times New Roman" w:hAnsi="Times New Roman"/>
              <w:lang w:val="ru-RU"/>
            </w:rPr>
            <w:t>.</w:t>
          </w:r>
          <w:r w:rsidR="00356C34">
            <w:rPr>
              <w:rFonts w:ascii="Times New Roman" w:hAnsi="Times New Roman"/>
              <w:lang w:val="ru-RU"/>
            </w:rPr>
            <w:t>44</w:t>
          </w:r>
        </w:p>
        <w:p w14:paraId="41C32E53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6.3.12 Справочник грузополучателей – S_CLIENT</w:t>
          </w:r>
          <w:r w:rsidR="00CB2C3E">
            <w:rPr>
              <w:rFonts w:ascii="Times New Roman" w:hAnsi="Times New Roman"/>
              <w:lang w:val="ru-RU"/>
            </w:rPr>
            <w:t>……………………………...</w:t>
          </w:r>
          <w:r w:rsidR="00356C34">
            <w:rPr>
              <w:rFonts w:ascii="Times New Roman" w:hAnsi="Times New Roman"/>
              <w:lang w:val="ru-RU"/>
            </w:rPr>
            <w:t>44</w:t>
          </w:r>
        </w:p>
        <w:p w14:paraId="77D51079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 xml:space="preserve">6.3.13 </w:t>
          </w:r>
          <w:proofErr w:type="gramStart"/>
          <w:r w:rsidRPr="00376CC4">
            <w:rPr>
              <w:rFonts w:ascii="Times New Roman" w:hAnsi="Times New Roman"/>
              <w:lang w:val="ru-RU"/>
            </w:rPr>
            <w:t>Список :</w:t>
          </w:r>
          <w:proofErr w:type="gramEnd"/>
          <w:r w:rsidRPr="00376CC4">
            <w:rPr>
              <w:rFonts w:ascii="Times New Roman" w:hAnsi="Times New Roman"/>
              <w:lang w:val="ru-RU"/>
            </w:rPr>
            <w:t xml:space="preserve"> Акты  S_ACTS</w:t>
          </w:r>
          <w:r w:rsidR="00CB2C3E">
            <w:rPr>
              <w:rFonts w:ascii="Times New Roman" w:hAnsi="Times New Roman"/>
              <w:lang w:val="ru-RU"/>
            </w:rPr>
            <w:t>……………………………………………………</w:t>
          </w:r>
          <w:r w:rsidR="00356C34">
            <w:rPr>
              <w:rFonts w:ascii="Times New Roman" w:hAnsi="Times New Roman"/>
              <w:lang w:val="ru-RU"/>
            </w:rPr>
            <w:t>44</w:t>
          </w:r>
        </w:p>
        <w:p w14:paraId="43E5E87E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proofErr w:type="gramStart"/>
          <w:r w:rsidRPr="00376CC4">
            <w:rPr>
              <w:rFonts w:ascii="Times New Roman" w:hAnsi="Times New Roman"/>
              <w:lang w:val="ru-RU"/>
            </w:rPr>
            <w:t>6.3.14  Список</w:t>
          </w:r>
          <w:proofErr w:type="gramEnd"/>
          <w:r w:rsidRPr="00376CC4">
            <w:rPr>
              <w:rFonts w:ascii="Times New Roman" w:hAnsi="Times New Roman"/>
              <w:lang w:val="ru-RU"/>
            </w:rPr>
            <w:t xml:space="preserve"> : Другие документы  S_DOCUM</w:t>
          </w:r>
          <w:r w:rsidR="00CB2C3E">
            <w:rPr>
              <w:rFonts w:ascii="Times New Roman" w:hAnsi="Times New Roman"/>
              <w:lang w:val="ru-RU"/>
            </w:rPr>
            <w:t>………………………………...</w:t>
          </w:r>
          <w:r w:rsidR="00356C34">
            <w:rPr>
              <w:rFonts w:ascii="Times New Roman" w:hAnsi="Times New Roman"/>
              <w:lang w:val="ru-RU"/>
            </w:rPr>
            <w:t>44</w:t>
          </w:r>
        </w:p>
        <w:p w14:paraId="66151166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proofErr w:type="gramStart"/>
          <w:r w:rsidRPr="00376CC4">
            <w:rPr>
              <w:rFonts w:ascii="Times New Roman" w:hAnsi="Times New Roman"/>
              <w:lang w:val="ru-RU"/>
            </w:rPr>
            <w:t>6.3.15  Список</w:t>
          </w:r>
          <w:proofErr w:type="gramEnd"/>
          <w:r w:rsidRPr="00376CC4">
            <w:rPr>
              <w:rFonts w:ascii="Times New Roman" w:hAnsi="Times New Roman"/>
              <w:lang w:val="ru-RU"/>
            </w:rPr>
            <w:t xml:space="preserve"> : Сертификаты качества  S_SERT</w:t>
          </w:r>
          <w:r w:rsidR="00CB2C3E">
            <w:rPr>
              <w:rFonts w:ascii="Times New Roman" w:hAnsi="Times New Roman"/>
              <w:lang w:val="ru-RU"/>
            </w:rPr>
            <w:t>………………………………</w:t>
          </w:r>
          <w:r w:rsidR="00356C34">
            <w:rPr>
              <w:rFonts w:ascii="Times New Roman" w:hAnsi="Times New Roman"/>
              <w:lang w:val="ru-RU"/>
            </w:rPr>
            <w:t>..44</w:t>
          </w:r>
        </w:p>
        <w:p w14:paraId="514957E9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6.3.16 Справочник станций S_STATIONS_MT</w:t>
          </w:r>
          <w:r w:rsidR="00CB2C3E">
            <w:rPr>
              <w:rFonts w:ascii="Times New Roman" w:hAnsi="Times New Roman"/>
              <w:lang w:val="ru-RU"/>
            </w:rPr>
            <w:t>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44</w:t>
          </w:r>
        </w:p>
        <w:p w14:paraId="05BE6807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6.3.17 Справочник разметки вагонов S_GODN</w:t>
          </w:r>
          <w:r w:rsidR="00CB2C3E">
            <w:rPr>
              <w:rFonts w:ascii="Times New Roman" w:hAnsi="Times New Roman"/>
              <w:lang w:val="ru-RU"/>
            </w:rPr>
            <w:t>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45</w:t>
          </w:r>
        </w:p>
        <w:p w14:paraId="74A99AF9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6.3.18 Справочник кораблей S_SHIP</w:t>
          </w:r>
          <w:r w:rsidR="00CB2C3E">
            <w:rPr>
              <w:rFonts w:ascii="Times New Roman" w:hAnsi="Times New Roman"/>
              <w:lang w:val="ru-RU"/>
            </w:rPr>
            <w:t>………………………………………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.45</w:t>
          </w:r>
        </w:p>
        <w:p w14:paraId="29AB38C5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6.3.19 Справочник структурных подразделений S_CEX</w:t>
          </w:r>
          <w:r w:rsidR="00CB2C3E">
            <w:rPr>
              <w:rFonts w:ascii="Times New Roman" w:hAnsi="Times New Roman"/>
              <w:lang w:val="ru-RU"/>
            </w:rPr>
            <w:t>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.45</w:t>
          </w:r>
        </w:p>
        <w:p w14:paraId="28ADB037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6.3.20 Справочник наименований грузов/</w:t>
          </w:r>
          <w:proofErr w:type="gramStart"/>
          <w:r w:rsidRPr="00376CC4">
            <w:rPr>
              <w:rFonts w:ascii="Times New Roman" w:hAnsi="Times New Roman"/>
              <w:lang w:val="ru-RU"/>
            </w:rPr>
            <w:t>групп  S</w:t>
          </w:r>
          <w:proofErr w:type="gramEnd"/>
          <w:r w:rsidRPr="00376CC4">
            <w:rPr>
              <w:rFonts w:ascii="Times New Roman" w:hAnsi="Times New Roman"/>
              <w:lang w:val="ru-RU"/>
            </w:rPr>
            <w:t>_GRUZ_SP</w:t>
          </w:r>
          <w:r w:rsidR="00CB2C3E">
            <w:rPr>
              <w:rFonts w:ascii="Times New Roman" w:hAnsi="Times New Roman"/>
              <w:lang w:val="ru-RU"/>
            </w:rPr>
            <w:t>…………………</w:t>
          </w:r>
          <w:r w:rsidR="00356C34">
            <w:rPr>
              <w:rFonts w:ascii="Times New Roman" w:hAnsi="Times New Roman"/>
              <w:lang w:val="ru-RU"/>
            </w:rPr>
            <w:t>.45</w:t>
          </w:r>
        </w:p>
        <w:p w14:paraId="2A4DEEDF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6.3.21 Справочник грузов ЕТСНГ S_ ETSNG</w:t>
          </w:r>
          <w:r w:rsidR="00CB2C3E">
            <w:rPr>
              <w:rFonts w:ascii="Times New Roman" w:hAnsi="Times New Roman"/>
              <w:lang w:val="ru-RU"/>
            </w:rPr>
            <w:t>……………………………………</w:t>
          </w:r>
          <w:r w:rsidR="00356C34">
            <w:rPr>
              <w:rFonts w:ascii="Times New Roman" w:hAnsi="Times New Roman"/>
              <w:lang w:val="ru-RU"/>
            </w:rPr>
            <w:t>45</w:t>
          </w:r>
        </w:p>
        <w:p w14:paraId="0AD1A008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6.3.22 Справочник род вагона S_RODV</w:t>
          </w:r>
          <w:r w:rsidR="00CB2C3E">
            <w:rPr>
              <w:rFonts w:ascii="Times New Roman" w:hAnsi="Times New Roman"/>
              <w:lang w:val="ru-RU"/>
            </w:rPr>
            <w:t>……………………………………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45</w:t>
          </w:r>
        </w:p>
        <w:p w14:paraId="26F4FD2B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6.3.23 Справочник станций примыкания S_PRIM</w:t>
          </w:r>
          <w:r w:rsidR="00CB2C3E">
            <w:rPr>
              <w:rFonts w:ascii="Times New Roman" w:hAnsi="Times New Roman"/>
              <w:lang w:val="ru-RU"/>
            </w:rPr>
            <w:t>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46</w:t>
          </w:r>
        </w:p>
        <w:p w14:paraId="1FA11F2F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 xml:space="preserve">6.3.24 Справочник </w:t>
          </w:r>
          <w:proofErr w:type="spellStart"/>
          <w:r w:rsidRPr="00376CC4">
            <w:rPr>
              <w:rFonts w:ascii="Times New Roman" w:hAnsi="Times New Roman"/>
              <w:lang w:val="ru-RU"/>
            </w:rPr>
            <w:t>ж.д</w:t>
          </w:r>
          <w:proofErr w:type="spellEnd"/>
          <w:r w:rsidRPr="00376CC4">
            <w:rPr>
              <w:rFonts w:ascii="Times New Roman" w:hAnsi="Times New Roman"/>
              <w:lang w:val="ru-RU"/>
            </w:rPr>
            <w:t>. путей станций примыкания S_PUT_PR</w:t>
          </w:r>
          <w:r w:rsidR="00CB2C3E">
            <w:rPr>
              <w:rFonts w:ascii="Times New Roman" w:hAnsi="Times New Roman"/>
              <w:lang w:val="ru-RU"/>
            </w:rPr>
            <w:t>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46</w:t>
          </w:r>
        </w:p>
        <w:p w14:paraId="03360946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6.3.25 Справочник вагонов АМКР S_AMKR</w:t>
          </w:r>
          <w:r w:rsidR="00CB2C3E">
            <w:rPr>
              <w:rFonts w:ascii="Times New Roman" w:hAnsi="Times New Roman"/>
              <w:lang w:val="ru-RU"/>
            </w:rPr>
            <w:t>………………………………</w:t>
          </w:r>
          <w:proofErr w:type="gramStart"/>
          <w:r w:rsidR="00CB2C3E">
            <w:rPr>
              <w:rFonts w:ascii="Times New Roman" w:hAnsi="Times New Roman"/>
              <w:lang w:val="ru-RU"/>
            </w:rPr>
            <w:t>……</w:t>
          </w:r>
          <w:r w:rsidR="00356C34">
            <w:rPr>
              <w:rFonts w:ascii="Times New Roman" w:hAnsi="Times New Roman"/>
              <w:lang w:val="ru-RU"/>
            </w:rPr>
            <w:t>.</w:t>
          </w:r>
          <w:proofErr w:type="gramEnd"/>
          <w:r w:rsidR="00356C34">
            <w:rPr>
              <w:rFonts w:ascii="Times New Roman" w:hAnsi="Times New Roman"/>
              <w:lang w:val="ru-RU"/>
            </w:rPr>
            <w:t>46</w:t>
          </w:r>
        </w:p>
        <w:p w14:paraId="4B0E6293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proofErr w:type="gramStart"/>
          <w:r w:rsidRPr="00376CC4">
            <w:rPr>
              <w:rFonts w:ascii="Times New Roman" w:hAnsi="Times New Roman"/>
              <w:lang w:val="ru-RU"/>
            </w:rPr>
            <w:t>6.3.26  Справочник</w:t>
          </w:r>
          <w:proofErr w:type="gramEnd"/>
          <w:r w:rsidRPr="00376CC4">
            <w:rPr>
              <w:rFonts w:ascii="Times New Roman" w:hAnsi="Times New Roman"/>
              <w:lang w:val="ru-RU"/>
            </w:rPr>
            <w:t xml:space="preserve"> операторов </w:t>
          </w:r>
          <w:r w:rsidR="00CB2C3E">
            <w:rPr>
              <w:rFonts w:ascii="Times New Roman" w:hAnsi="Times New Roman"/>
              <w:lang w:val="ru-RU"/>
            </w:rPr>
            <w:t>…………………………………………………</w:t>
          </w:r>
          <w:r w:rsidR="00356C34">
            <w:rPr>
              <w:rFonts w:ascii="Times New Roman" w:hAnsi="Times New Roman"/>
              <w:lang w:val="ru-RU"/>
            </w:rPr>
            <w:t>..46</w:t>
          </w:r>
        </w:p>
        <w:p w14:paraId="01E87853" w14:textId="77777777" w:rsidR="009A6AA2" w:rsidRPr="00376CC4" w:rsidRDefault="009A6AA2" w:rsidP="00836387">
          <w:pPr>
            <w:ind w:firstLine="1134"/>
            <w:rPr>
              <w:rFonts w:ascii="Times New Roman" w:hAnsi="Times New Roman"/>
              <w:lang w:val="ru-RU"/>
            </w:rPr>
          </w:pPr>
          <w:r w:rsidRPr="00376CC4">
            <w:rPr>
              <w:rFonts w:ascii="Times New Roman" w:hAnsi="Times New Roman"/>
              <w:lang w:val="ru-RU"/>
            </w:rPr>
            <w:t>6.3.27 Справочник грузоотправителей S_ CLIENT</w:t>
          </w:r>
          <w:r w:rsidR="00CB2C3E">
            <w:rPr>
              <w:rFonts w:ascii="Times New Roman" w:hAnsi="Times New Roman"/>
              <w:lang w:val="ru-RU"/>
            </w:rPr>
            <w:t>……………………………..</w:t>
          </w:r>
          <w:r w:rsidR="00311848">
            <w:rPr>
              <w:rFonts w:ascii="Times New Roman" w:hAnsi="Times New Roman"/>
              <w:lang w:val="ru-RU"/>
            </w:rPr>
            <w:t>.</w:t>
          </w:r>
          <w:r w:rsidR="00356C34">
            <w:rPr>
              <w:rFonts w:ascii="Times New Roman" w:hAnsi="Times New Roman"/>
              <w:lang w:val="ru-RU"/>
            </w:rPr>
            <w:t>46</w:t>
          </w:r>
        </w:p>
        <w:p w14:paraId="4E5CC73E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6.4 Отчётные форм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</w:t>
          </w:r>
          <w:r w:rsidR="00045C03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7</w:t>
          </w:r>
        </w:p>
        <w:p w14:paraId="58546D1E" w14:textId="77777777" w:rsidR="009A6AA2" w:rsidRPr="002D7D40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2"/>
              <w:szCs w:val="22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6.4.1 </w:t>
          </w:r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Диалоговое окно «Выбор отчёта и задание параметров отчёта</w:t>
          </w:r>
          <w:proofErr w:type="gramStart"/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»</w:t>
          </w:r>
          <w:r w:rsid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…</w:t>
          </w:r>
          <w:r w:rsidR="00045C03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.</w:t>
          </w:r>
          <w:proofErr w:type="gramEnd"/>
          <w:r w:rsidR="00045C03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.4</w:t>
          </w:r>
          <w:r w:rsid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7</w:t>
          </w:r>
        </w:p>
        <w:p w14:paraId="39EAEF57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6.4.2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Натурный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лист поезда»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48</w:t>
          </w:r>
        </w:p>
        <w:p w14:paraId="04ECB579" w14:textId="77777777" w:rsidR="009A6AA2" w:rsidRPr="00376CC4" w:rsidRDefault="009A6AA2" w:rsidP="002D7D40">
          <w:pPr>
            <w:pStyle w:val="a5"/>
            <w:ind w:left="2835" w:hanging="517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6.4.3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Натурная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ведомость коммерческого осмотра»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....………………………………………………………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49</w:t>
          </w:r>
        </w:p>
        <w:p w14:paraId="07FAA6C5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6.4.4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Накладная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предприятия ДГ-20»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..51</w:t>
          </w:r>
        </w:p>
        <w:p w14:paraId="35DC95CE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6.4.5 </w:t>
          </w:r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 xml:space="preserve">Отчетная форма </w:t>
          </w:r>
          <w:proofErr w:type="gramStart"/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« Накладная</w:t>
          </w:r>
          <w:proofErr w:type="gramEnd"/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 xml:space="preserve"> предприятия ДГ-20 на НГ/ОГ»</w:t>
          </w:r>
          <w:r w:rsid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……</w:t>
          </w:r>
          <w:r w:rsidR="00FD517B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..52</w:t>
          </w:r>
        </w:p>
        <w:p w14:paraId="6A6BC930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6.4.6 Отчет с данными о перевеске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</w:t>
          </w:r>
          <w:proofErr w:type="gramStart"/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</w:t>
          </w:r>
          <w:proofErr w:type="gramEnd"/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.54</w:t>
          </w:r>
        </w:p>
        <w:p w14:paraId="44122FF9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6.4.7 Отчет о прибытии груза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………………………………………...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55</w:t>
          </w:r>
        </w:p>
        <w:p w14:paraId="08C72EC3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6.4.8 Отчет о приеме груза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…………………………………………...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56</w:t>
          </w:r>
        </w:p>
        <w:p w14:paraId="5C59B75E" w14:textId="77777777" w:rsidR="009A6AA2" w:rsidRPr="00376CC4" w:rsidRDefault="009A6AA2" w:rsidP="002D7D40">
          <w:pPr>
            <w:pStyle w:val="a5"/>
            <w:ind w:left="2835" w:hanging="517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6.4.9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Накладная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предприятия ДГ-20 для контейнеров»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…………………………………………………….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58</w:t>
          </w:r>
        </w:p>
        <w:p w14:paraId="78DC8AC1" w14:textId="77777777" w:rsidR="009A6AA2" w:rsidRPr="00376CC4" w:rsidRDefault="009A6AA2" w:rsidP="002D7D40">
          <w:pPr>
            <w:pStyle w:val="a5"/>
            <w:ind w:left="2835" w:hanging="567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6.4.10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Заявка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на выдачу с проверкой груза КР 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  </w:t>
          </w: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Главный»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………………………………………………………...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59</w:t>
          </w:r>
        </w:p>
        <w:p w14:paraId="3FC406C0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6.4.11 </w:t>
          </w:r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 xml:space="preserve">Отчетная форма </w:t>
          </w:r>
          <w:proofErr w:type="gramStart"/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« Заявка</w:t>
          </w:r>
          <w:proofErr w:type="gramEnd"/>
          <w:r w:rsidRP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 xml:space="preserve"> на выдачу с проверкой груза КР»</w:t>
          </w:r>
          <w:r w:rsidR="002D7D40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……..</w:t>
          </w:r>
          <w:r w:rsidR="00FD517B">
            <w:rPr>
              <w:rFonts w:ascii="Times New Roman" w:hAnsi="Times New Roman"/>
              <w:spacing w:val="0"/>
              <w:sz w:val="22"/>
              <w:szCs w:val="22"/>
              <w:lang w:val="ru-RU"/>
            </w:rPr>
            <w:t>60</w:t>
          </w:r>
        </w:p>
        <w:p w14:paraId="5E43B84F" w14:textId="77777777" w:rsidR="009A6AA2" w:rsidRPr="00376CC4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6.4.12 Отчетная форма </w:t>
          </w:r>
          <w:proofErr w:type="gramStart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Заявка</w:t>
          </w:r>
          <w:proofErr w:type="gramEnd"/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на взвешивание»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.61</w:t>
          </w:r>
        </w:p>
        <w:p w14:paraId="67029041" w14:textId="77777777" w:rsidR="00A466B0" w:rsidRPr="00836387" w:rsidRDefault="009A6AA2" w:rsidP="00836387">
          <w:pPr>
            <w:pStyle w:val="a5"/>
            <w:ind w:left="1184" w:firstLine="1134"/>
            <w:rPr>
              <w:rFonts w:ascii="Times New Roman" w:hAnsi="Times New Roman"/>
              <w:spacing w:val="0"/>
              <w:sz w:val="24"/>
              <w:szCs w:val="24"/>
              <w:lang w:val="ru-RU"/>
            </w:rPr>
          </w:pPr>
          <w:r w:rsidRPr="00376CC4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6.4.13 О</w:t>
          </w:r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тчетная форма </w:t>
          </w:r>
          <w:proofErr w:type="gramStart"/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« Путевая</w:t>
          </w:r>
          <w:proofErr w:type="gramEnd"/>
          <w:r w:rsidR="00836387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 xml:space="preserve"> на лом»</w:t>
          </w:r>
          <w:r w:rsidR="002D7D40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…………………………</w:t>
          </w:r>
          <w:r w:rsidR="00FD517B">
            <w:rPr>
              <w:rFonts w:ascii="Times New Roman" w:hAnsi="Times New Roman"/>
              <w:spacing w:val="0"/>
              <w:sz w:val="24"/>
              <w:szCs w:val="24"/>
              <w:lang w:val="ru-RU"/>
            </w:rPr>
            <w:t>..62</w:t>
          </w:r>
        </w:p>
      </w:sdtContent>
    </w:sdt>
    <w:p w14:paraId="6864FA7B" w14:textId="77777777" w:rsidR="00A466B0" w:rsidRDefault="00A466B0" w:rsidP="00701BCE">
      <w:pPr>
        <w:rPr>
          <w:rFonts w:ascii="Times New Roman" w:hAnsi="Times New Roman"/>
          <w:b/>
          <w:i/>
          <w:sz w:val="28"/>
          <w:szCs w:val="28"/>
          <w:lang w:val="ru-RU"/>
        </w:rPr>
      </w:pPr>
    </w:p>
    <w:p w14:paraId="04EA3DF8" w14:textId="77777777" w:rsidR="00045C03" w:rsidRDefault="00045C03" w:rsidP="006B76D6">
      <w:pPr>
        <w:rPr>
          <w:rFonts w:ascii="Times New Roman" w:hAnsi="Times New Roman"/>
          <w:b/>
          <w:i/>
          <w:sz w:val="28"/>
          <w:szCs w:val="28"/>
          <w:lang w:val="ru-RU"/>
        </w:rPr>
      </w:pPr>
    </w:p>
    <w:p w14:paraId="2957FB2F" w14:textId="77777777" w:rsidR="006B76D6" w:rsidRPr="00F619D3" w:rsidRDefault="009830E1" w:rsidP="006B76D6">
      <w:pPr>
        <w:rPr>
          <w:rFonts w:ascii="Times New Roman" w:hAnsi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/>
          <w:b/>
          <w:i/>
          <w:sz w:val="28"/>
          <w:szCs w:val="28"/>
          <w:lang w:val="ru-RU"/>
        </w:rPr>
        <w:lastRenderedPageBreak/>
        <w:t>1.</w:t>
      </w:r>
      <w:r w:rsidR="006B76D6" w:rsidRPr="00F619D3">
        <w:rPr>
          <w:rFonts w:ascii="Times New Roman" w:hAnsi="Times New Roman"/>
          <w:b/>
          <w:i/>
          <w:sz w:val="28"/>
          <w:szCs w:val="28"/>
          <w:lang w:val="ru-RU"/>
        </w:rPr>
        <w:t>Общие положения</w:t>
      </w:r>
    </w:p>
    <w:p w14:paraId="2F4BF45F" w14:textId="60E3DC4E" w:rsidR="006B76D6" w:rsidRDefault="006B76D6" w:rsidP="006B76D6">
      <w:pPr>
        <w:spacing w:line="360" w:lineRule="auto"/>
        <w:rPr>
          <w:rFonts w:ascii="Times New Roman" w:hAnsi="Times New Roman"/>
          <w:lang w:val="ru-RU"/>
        </w:rPr>
      </w:pPr>
      <w:r>
        <w:rPr>
          <w:lang w:val="ru-RU"/>
        </w:rPr>
        <w:t xml:space="preserve">    </w:t>
      </w:r>
      <w:r w:rsidRPr="00421EF0">
        <w:rPr>
          <w:rFonts w:ascii="Times New Roman" w:hAnsi="Times New Roman"/>
          <w:lang w:val="ru-RU"/>
        </w:rPr>
        <w:t xml:space="preserve">Разрабатываемый проект - </w:t>
      </w:r>
      <w:proofErr w:type="gramStart"/>
      <w:r>
        <w:rPr>
          <w:rFonts w:ascii="Times New Roman" w:hAnsi="Times New Roman"/>
          <w:lang w:val="ru-RU"/>
        </w:rPr>
        <w:t>« Учет</w:t>
      </w:r>
      <w:proofErr w:type="gramEnd"/>
      <w:r>
        <w:rPr>
          <w:rFonts w:ascii="Times New Roman" w:hAnsi="Times New Roman"/>
          <w:lang w:val="ru-RU"/>
        </w:rPr>
        <w:t xml:space="preserve"> использования вагонов внешнего прибытия».</w:t>
      </w:r>
      <w:ins w:id="118" w:author="Shuba, Irina V" w:date="2020-01-10T09:35:00Z">
        <w:r w:rsidR="00997642">
          <w:rPr>
            <w:rFonts w:ascii="Times New Roman" w:hAnsi="Times New Roman"/>
            <w:lang w:val="ru-RU"/>
          </w:rPr>
          <w:t xml:space="preserve"> Часть 1 – </w:t>
        </w:r>
        <w:proofErr w:type="gramStart"/>
        <w:r w:rsidR="00997642">
          <w:rPr>
            <w:rFonts w:ascii="Times New Roman" w:hAnsi="Times New Roman"/>
            <w:lang w:val="ru-RU"/>
          </w:rPr>
          <w:t>« Номерной</w:t>
        </w:r>
        <w:proofErr w:type="gramEnd"/>
        <w:r w:rsidR="00997642">
          <w:rPr>
            <w:rFonts w:ascii="Times New Roman" w:hAnsi="Times New Roman"/>
            <w:lang w:val="ru-RU"/>
          </w:rPr>
          <w:t xml:space="preserve"> учет по прибытию»</w:t>
        </w:r>
      </w:ins>
    </w:p>
    <w:p w14:paraId="0FEAA021" w14:textId="0CE0B391" w:rsidR="006B76D6" w:rsidRPr="009830E1" w:rsidDel="00997642" w:rsidRDefault="006B76D6" w:rsidP="009830E1">
      <w:pPr>
        <w:spacing w:line="360" w:lineRule="auto"/>
        <w:rPr>
          <w:del w:id="119" w:author="Shuba, Irina V" w:date="2020-01-10T09:36:00Z"/>
          <w:rFonts w:ascii="Times New Roman" w:hAnsi="Times New Roman"/>
          <w:b/>
          <w:lang w:val="ru-RU"/>
        </w:rPr>
      </w:pPr>
      <w:del w:id="120" w:author="Shuba, Irina V" w:date="2020-01-10T09:36:00Z">
        <w:r w:rsidRPr="009830E1" w:rsidDel="00997642">
          <w:rPr>
            <w:rFonts w:ascii="Times New Roman" w:hAnsi="Times New Roman"/>
            <w:b/>
            <w:lang w:val="ru-RU"/>
          </w:rPr>
          <w:delText>Бизнес цель</w:delText>
        </w:r>
      </w:del>
    </w:p>
    <w:p w14:paraId="370DCDA2" w14:textId="0FD027AF" w:rsidR="006B76D6" w:rsidRPr="00733820" w:rsidDel="00997642" w:rsidRDefault="006B76D6" w:rsidP="006B76D6">
      <w:pPr>
        <w:pStyle w:val="a5"/>
        <w:spacing w:line="360" w:lineRule="auto"/>
        <w:ind w:left="0" w:firstLine="720"/>
        <w:rPr>
          <w:del w:id="121" w:author="Shuba, Irina V" w:date="2020-01-10T09:36:00Z"/>
          <w:rFonts w:ascii="Times New Roman" w:hAnsi="Times New Roman"/>
          <w:spacing w:val="0"/>
          <w:sz w:val="24"/>
          <w:szCs w:val="24"/>
          <w:lang w:val="ru-RU"/>
        </w:rPr>
      </w:pPr>
      <w:del w:id="122" w:author="Shuba, Irina V" w:date="2020-01-10T09:36:00Z">
        <w:r w:rsidRPr="00733820"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 xml:space="preserve">Повышение технико-экономических показателей внутренней и </w:delText>
        </w:r>
        <w:r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 xml:space="preserve">внешней логистики предприятия, </w:delText>
        </w:r>
        <w:r w:rsidRPr="00733820"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 xml:space="preserve"> принятие своевременных и качественных управленческих решений</w:delText>
        </w:r>
        <w:r w:rsidR="009830E1"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>,</w:delText>
        </w:r>
        <w:r w:rsidR="00336B9B" w:rsidRPr="00336B9B" w:rsidDel="00997642">
          <w:rPr>
            <w:rFonts w:ascii="Arial" w:hAnsi="Arial" w:cs="Arial"/>
            <w:color w:val="212121"/>
            <w:shd w:val="clear" w:color="auto" w:fill="FAFAFA"/>
            <w:lang w:val="ru-RU"/>
          </w:rPr>
          <w:delText xml:space="preserve"> </w:delText>
        </w:r>
        <w:r w:rsidR="00336B9B" w:rsidRPr="00336B9B"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>автоматизация информационно-аналитической деятельности в бизнес-процессах </w:delText>
        </w:r>
        <w:r w:rsidDel="00997642">
          <w:rPr>
            <w:rFonts w:ascii="Times New Roman" w:hAnsi="Times New Roman"/>
            <w:spacing w:val="0"/>
            <w:sz w:val="24"/>
            <w:szCs w:val="24"/>
            <w:lang w:val="ru-RU"/>
          </w:rPr>
          <w:delText>.</w:delText>
        </w:r>
      </w:del>
    </w:p>
    <w:p w14:paraId="279689CF" w14:textId="77777777" w:rsidR="006B76D6" w:rsidRDefault="006B76D6" w:rsidP="006B76D6">
      <w:pPr>
        <w:pStyle w:val="a5"/>
        <w:numPr>
          <w:ilvl w:val="1"/>
          <w:numId w:val="1"/>
        </w:numPr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Назначение проекта</w:t>
      </w:r>
    </w:p>
    <w:p w14:paraId="55318864" w14:textId="5940350F" w:rsidR="006B76D6" w:rsidRPr="0052360E" w:rsidRDefault="006B76D6" w:rsidP="006B76D6">
      <w:pPr>
        <w:pStyle w:val="a5"/>
        <w:spacing w:line="360" w:lineRule="auto"/>
        <w:ind w:left="0" w:firstLine="36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1.1.1 </w:t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Загрузка данных с электронных перевозочных документов </w:t>
      </w:r>
      <w:proofErr w:type="gramStart"/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( </w:t>
      </w:r>
      <w:commentRangeStart w:id="123"/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>ЭПД</w:t>
      </w:r>
      <w:commentRangeEnd w:id="123"/>
      <w:proofErr w:type="gramEnd"/>
      <w:r w:rsidR="00C56C86">
        <w:rPr>
          <w:rStyle w:val="aff2"/>
          <w:rFonts w:asciiTheme="minorHAnsi" w:hAnsiTheme="minorHAnsi"/>
          <w:spacing w:val="0"/>
        </w:rPr>
        <w:commentReference w:id="123"/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>)</w:t>
      </w:r>
      <w:ins w:id="124" w:author="Shuba, Irina V" w:date="2019-12-11T08:45:00Z">
        <w:r w:rsidR="00F41057" w:rsidRPr="00F41057">
          <w:rPr>
            <w:rFonts w:ascii="Times New Roman" w:hAnsi="Times New Roman"/>
            <w:spacing w:val="0"/>
            <w:sz w:val="24"/>
            <w:szCs w:val="24"/>
            <w:lang w:val="ru-RU"/>
            <w:rPrChange w:id="125" w:author="Shuba, Irina V" w:date="2019-12-11T08:45:00Z">
              <w:rPr>
                <w:rFonts w:ascii="Times New Roman" w:hAnsi="Times New Roman"/>
                <w:spacing w:val="0"/>
                <w:sz w:val="24"/>
                <w:szCs w:val="24"/>
              </w:rPr>
            </w:rPrChange>
          </w:rPr>
          <w:t xml:space="preserve"> </w:t>
        </w:r>
        <w:r w:rsidR="00F41057">
          <w:rPr>
            <w:rFonts w:ascii="Times New Roman" w:hAnsi="Times New Roman"/>
            <w:spacing w:val="0"/>
            <w:sz w:val="24"/>
            <w:szCs w:val="24"/>
            <w:lang w:val="ru-RU"/>
          </w:rPr>
          <w:t>через сервер модуля согласования</w:t>
        </w:r>
      </w:ins>
      <w:del w:id="126" w:author="Shuba, Irina V" w:date="2020-01-13T09:14:00Z">
        <w:r w:rsidRPr="00E217E9" w:rsidDel="0052360E">
          <w:rPr>
            <w:rFonts w:ascii="Times New Roman" w:hAnsi="Times New Roman"/>
            <w:spacing w:val="0"/>
            <w:sz w:val="24"/>
            <w:szCs w:val="24"/>
            <w:lang w:val="ru-RU"/>
          </w:rPr>
          <w:delText>, в т.ч. с печатной формой накладной</w:delText>
        </w:r>
        <w:r w:rsidDel="0052360E">
          <w:rPr>
            <w:rFonts w:ascii="Times New Roman" w:hAnsi="Times New Roman"/>
            <w:spacing w:val="0"/>
            <w:sz w:val="24"/>
            <w:szCs w:val="24"/>
            <w:lang w:val="ru-RU"/>
          </w:rPr>
          <w:delText>;</w:delText>
        </w:r>
      </w:del>
      <w:ins w:id="127" w:author="Shuba, Irina V" w:date="2020-01-13T09:14:00Z">
        <w:r w:rsidR="0052360E">
          <w:rPr>
            <w:rFonts w:ascii="Times New Roman" w:hAnsi="Times New Roman"/>
            <w:spacing w:val="0"/>
            <w:sz w:val="24"/>
            <w:szCs w:val="24"/>
            <w:lang w:val="ru-RU"/>
          </w:rPr>
          <w:t>.</w:t>
        </w:r>
      </w:ins>
    </w:p>
    <w:p w14:paraId="684A3506" w14:textId="7B264364" w:rsidR="006B76D6" w:rsidRPr="008E7154" w:rsidDel="008E7154" w:rsidRDefault="006B76D6" w:rsidP="006B76D6">
      <w:pPr>
        <w:pStyle w:val="a5"/>
        <w:spacing w:line="360" w:lineRule="auto"/>
        <w:ind w:left="360"/>
        <w:jc w:val="both"/>
        <w:rPr>
          <w:del w:id="128" w:author="Shuba, Irina V" w:date="2020-01-10T15:23:00Z"/>
          <w:rFonts w:ascii="Times New Roman" w:hAnsi="Times New Roman"/>
          <w:strike/>
          <w:spacing w:val="0"/>
          <w:sz w:val="24"/>
          <w:szCs w:val="24"/>
          <w:lang w:val="ru-RU"/>
          <w:rPrChange w:id="129" w:author="Shuba, Irina V" w:date="2020-01-10T15:23:00Z">
            <w:rPr>
              <w:del w:id="130" w:author="Shuba, Irina V" w:date="2020-01-10T15:23:00Z"/>
              <w:rFonts w:ascii="Times New Roman" w:hAnsi="Times New Roman"/>
              <w:spacing w:val="0"/>
              <w:sz w:val="24"/>
              <w:szCs w:val="24"/>
              <w:lang w:val="ru-RU"/>
            </w:rPr>
          </w:rPrChange>
        </w:rPr>
      </w:pPr>
      <w:del w:id="131" w:author="Shuba, Irina V" w:date="2020-01-10T15:23:00Z">
        <w:r w:rsidRPr="008E7154" w:rsidDel="008E7154">
          <w:rPr>
            <w:rFonts w:ascii="Times New Roman" w:hAnsi="Times New Roman"/>
            <w:strike/>
            <w:lang w:val="ru-RU"/>
            <w:rPrChange w:id="132" w:author="Shuba, Irina V" w:date="2020-01-10T15:23:00Z">
              <w:rPr>
                <w:rFonts w:ascii="Times New Roman" w:hAnsi="Times New Roman"/>
                <w:lang w:val="ru-RU"/>
              </w:rPr>
            </w:rPrChange>
          </w:rPr>
          <w:delText>1.1.2 Раскредитование ЭПД с помощью ЭЦП;</w:delText>
        </w:r>
      </w:del>
    </w:p>
    <w:p w14:paraId="01E11913" w14:textId="7A5E723A" w:rsidR="006B76D6" w:rsidRDefault="006B76D6" w:rsidP="006B76D6">
      <w:pPr>
        <w:pStyle w:val="a5"/>
        <w:spacing w:line="360" w:lineRule="auto"/>
        <w:ind w:left="0" w:firstLine="36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1.1.</w:t>
      </w:r>
      <w:del w:id="133" w:author="Shuba, Irina V" w:date="2020-01-10T15:23:00Z">
        <w:r w:rsidDel="008E7154">
          <w:rPr>
            <w:rFonts w:ascii="Times New Roman" w:hAnsi="Times New Roman"/>
            <w:spacing w:val="0"/>
            <w:sz w:val="24"/>
            <w:szCs w:val="24"/>
            <w:lang w:val="ru-RU"/>
          </w:rPr>
          <w:delText>3</w:delText>
        </w:r>
      </w:del>
      <w:ins w:id="134" w:author="Shuba, Irina V" w:date="2020-01-10T15:23:00Z">
        <w:r w:rsidR="008E7154">
          <w:rPr>
            <w:rFonts w:ascii="Times New Roman" w:hAnsi="Times New Roman"/>
            <w:spacing w:val="0"/>
            <w:sz w:val="24"/>
            <w:szCs w:val="24"/>
            <w:lang w:val="ru-RU"/>
          </w:rPr>
          <w:t>2</w:t>
        </w:r>
      </w:ins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в электронном </w:t>
      </w:r>
      <w:proofErr w:type="gramStart"/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>виде  первичных</w:t>
      </w:r>
      <w:proofErr w:type="gramEnd"/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pacing w:val="0"/>
          <w:sz w:val="24"/>
          <w:szCs w:val="24"/>
          <w:lang w:val="ru-RU"/>
        </w:rPr>
        <w:t>документов (</w:t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>учетн</w:t>
      </w:r>
      <w:r>
        <w:rPr>
          <w:rFonts w:ascii="Times New Roman" w:hAnsi="Times New Roman"/>
          <w:spacing w:val="0"/>
          <w:sz w:val="24"/>
          <w:szCs w:val="24"/>
          <w:lang w:val="ru-RU"/>
        </w:rPr>
        <w:t>ых форм)</w:t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 для учет</w:t>
      </w:r>
      <w:r>
        <w:rPr>
          <w:rFonts w:ascii="Times New Roman" w:hAnsi="Times New Roman"/>
          <w:spacing w:val="0"/>
          <w:sz w:val="24"/>
          <w:szCs w:val="24"/>
          <w:lang w:val="ru-RU"/>
        </w:rPr>
        <w:t>а</w:t>
      </w:r>
      <w:r w:rsidRPr="00E217E9">
        <w:rPr>
          <w:rFonts w:ascii="Times New Roman" w:hAnsi="Times New Roman"/>
          <w:spacing w:val="0"/>
          <w:sz w:val="24"/>
          <w:szCs w:val="24"/>
          <w:lang w:val="ru-RU"/>
        </w:rPr>
        <w:t xml:space="preserve"> и отчетности</w:t>
      </w:r>
      <w:r>
        <w:rPr>
          <w:rFonts w:ascii="Times New Roman" w:hAnsi="Times New Roman"/>
          <w:spacing w:val="0"/>
          <w:sz w:val="24"/>
          <w:szCs w:val="24"/>
          <w:lang w:val="ru-RU"/>
        </w:rPr>
        <w:t>.</w:t>
      </w:r>
    </w:p>
    <w:p w14:paraId="338BA4FA" w14:textId="55CC9424" w:rsidR="006B76D6" w:rsidRPr="008E7154" w:rsidDel="008E7154" w:rsidRDefault="006B76D6" w:rsidP="006B76D6">
      <w:pPr>
        <w:pStyle w:val="a5"/>
        <w:spacing w:line="360" w:lineRule="auto"/>
        <w:ind w:left="0" w:firstLine="360"/>
        <w:jc w:val="both"/>
        <w:rPr>
          <w:del w:id="135" w:author="Shuba, Irina V" w:date="2020-01-10T15:23:00Z"/>
          <w:rFonts w:ascii="Times New Roman" w:hAnsi="Times New Roman"/>
          <w:strike/>
          <w:spacing w:val="0"/>
          <w:sz w:val="24"/>
          <w:szCs w:val="24"/>
          <w:lang w:val="ru-RU"/>
          <w:rPrChange w:id="136" w:author="Shuba, Irina V" w:date="2020-01-10T15:23:00Z">
            <w:rPr>
              <w:del w:id="137" w:author="Shuba, Irina V" w:date="2020-01-10T15:23:00Z"/>
              <w:rFonts w:ascii="Times New Roman" w:hAnsi="Times New Roman"/>
              <w:spacing w:val="0"/>
              <w:sz w:val="24"/>
              <w:szCs w:val="24"/>
              <w:lang w:val="ru-RU"/>
            </w:rPr>
          </w:rPrChange>
        </w:rPr>
      </w:pPr>
      <w:del w:id="138" w:author="Shuba, Irina V" w:date="2020-01-10T15:23:00Z">
        <w:r w:rsidRPr="008E7154" w:rsidDel="008E7154">
          <w:rPr>
            <w:rFonts w:ascii="Times New Roman" w:hAnsi="Times New Roman"/>
            <w:strike/>
            <w:lang w:val="ru-RU"/>
            <w:rPrChange w:id="139" w:author="Shuba, Irina V" w:date="2020-01-10T15:23:00Z">
              <w:rPr>
                <w:rFonts w:ascii="Times New Roman" w:hAnsi="Times New Roman"/>
                <w:lang w:val="ru-RU"/>
              </w:rPr>
            </w:rPrChange>
          </w:rPr>
          <w:delText xml:space="preserve">1.1.4 Обеспечение информацией руководство АМКР для оперативного управления и анализа перевозочного </w:delText>
        </w:r>
        <w:commentRangeStart w:id="140"/>
        <w:r w:rsidRPr="008E7154" w:rsidDel="008E7154">
          <w:rPr>
            <w:rFonts w:ascii="Times New Roman" w:hAnsi="Times New Roman"/>
            <w:strike/>
            <w:lang w:val="ru-RU"/>
            <w:rPrChange w:id="141" w:author="Shuba, Irina V" w:date="2020-01-10T15:23:00Z">
              <w:rPr>
                <w:rFonts w:ascii="Times New Roman" w:hAnsi="Times New Roman"/>
                <w:lang w:val="ru-RU"/>
              </w:rPr>
            </w:rPrChange>
          </w:rPr>
          <w:delText>процесса</w:delText>
        </w:r>
        <w:commentRangeEnd w:id="140"/>
        <w:r w:rsidR="0035030D" w:rsidRPr="008E7154" w:rsidDel="008E7154">
          <w:rPr>
            <w:rStyle w:val="aff2"/>
            <w:strike/>
            <w:rPrChange w:id="142" w:author="Shuba, Irina V" w:date="2020-01-10T15:23:00Z">
              <w:rPr>
                <w:rStyle w:val="aff2"/>
              </w:rPr>
            </w:rPrChange>
          </w:rPr>
          <w:commentReference w:id="140"/>
        </w:r>
        <w:commentRangeStart w:id="143"/>
        <w:r w:rsidRPr="008E7154" w:rsidDel="008E7154">
          <w:rPr>
            <w:rFonts w:ascii="Times New Roman" w:hAnsi="Times New Roman"/>
            <w:strike/>
            <w:lang w:val="ru-RU"/>
            <w:rPrChange w:id="144" w:author="Shuba, Irina V" w:date="2020-01-10T15:23:00Z">
              <w:rPr>
                <w:rFonts w:ascii="Times New Roman" w:hAnsi="Times New Roman"/>
                <w:lang w:val="ru-RU"/>
              </w:rPr>
            </w:rPrChange>
          </w:rPr>
          <w:delText>.</w:delText>
        </w:r>
        <w:commentRangeEnd w:id="143"/>
        <w:r w:rsidR="00F41057" w:rsidRPr="008E7154" w:rsidDel="008E7154">
          <w:rPr>
            <w:rStyle w:val="aff2"/>
            <w:strike/>
            <w:rPrChange w:id="145" w:author="Shuba, Irina V" w:date="2020-01-10T15:23:00Z">
              <w:rPr>
                <w:rStyle w:val="aff2"/>
              </w:rPr>
            </w:rPrChange>
          </w:rPr>
          <w:commentReference w:id="143"/>
        </w:r>
      </w:del>
    </w:p>
    <w:p w14:paraId="6730413D" w14:textId="77777777" w:rsidR="0035030D" w:rsidRDefault="0035030D" w:rsidP="006B76D6">
      <w:pPr>
        <w:pStyle w:val="a5"/>
        <w:spacing w:line="360" w:lineRule="auto"/>
        <w:ind w:left="0" w:firstLine="36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</w:p>
    <w:p w14:paraId="0F44D1B5" w14:textId="77777777" w:rsidR="006B76D6" w:rsidRPr="00F619D3" w:rsidRDefault="006B76D6" w:rsidP="006B76D6">
      <w:pPr>
        <w:pStyle w:val="a5"/>
        <w:numPr>
          <w:ilvl w:val="1"/>
          <w:numId w:val="1"/>
        </w:numPr>
        <w:spacing w:line="360" w:lineRule="auto"/>
        <w:jc w:val="both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 xml:space="preserve"> </w:t>
      </w: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Цель проекта</w:t>
      </w:r>
    </w:p>
    <w:p w14:paraId="5E2DD0CA" w14:textId="0F4053B3" w:rsidR="006B76D6" w:rsidRPr="008E7154" w:rsidRDefault="006B76D6">
      <w:pPr>
        <w:spacing w:line="360" w:lineRule="auto"/>
        <w:jc w:val="both"/>
        <w:rPr>
          <w:rFonts w:ascii="Times New Roman CYR" w:hAnsi="Times New Roman CYR" w:cs="Times New Roman CYR"/>
          <w:spacing w:val="10"/>
          <w:lang w:val="ru-RU"/>
          <w:rPrChange w:id="146" w:author="Shuba, Irina V" w:date="2020-01-10T15:24:00Z">
            <w:rPr>
              <w:rFonts w:ascii="Times New Roman" w:hAnsi="Times New Roman"/>
              <w:lang w:val="ru-RU"/>
            </w:rPr>
          </w:rPrChange>
        </w:rPr>
        <w:pPrChange w:id="147" w:author="Shuba, Irina V" w:date="2020-01-13T09:17:00Z">
          <w:pPr>
            <w:spacing w:line="360" w:lineRule="auto"/>
          </w:pPr>
        </w:pPrChange>
      </w:pPr>
      <w:r>
        <w:rPr>
          <w:rFonts w:ascii="Times New Roman" w:hAnsi="Times New Roman"/>
          <w:lang w:val="ru-RU"/>
        </w:rPr>
        <w:t>1.2.1</w:t>
      </w:r>
      <w:r w:rsidRPr="005B3B24">
        <w:rPr>
          <w:rFonts w:ascii="Times New Roman" w:hAnsi="Times New Roman"/>
          <w:lang w:val="ru-RU"/>
        </w:rPr>
        <w:t xml:space="preserve"> </w:t>
      </w:r>
      <w:r w:rsidRPr="008E7154">
        <w:rPr>
          <w:rFonts w:ascii="Times New Roman CYR" w:hAnsi="Times New Roman CYR" w:cs="Times New Roman CYR"/>
          <w:spacing w:val="10"/>
          <w:lang w:val="ru-RU"/>
          <w:rPrChange w:id="148" w:author="Shuba, Irina V" w:date="2020-01-10T15:24:00Z">
            <w:rPr>
              <w:rFonts w:ascii="Times New Roman" w:hAnsi="Times New Roman"/>
              <w:lang w:val="ru-RU"/>
            </w:rPr>
          </w:rPrChange>
        </w:rPr>
        <w:t xml:space="preserve">Автоматический ввод данных </w:t>
      </w:r>
      <w:commentRangeStart w:id="149"/>
      <w:r w:rsidRPr="008E7154">
        <w:rPr>
          <w:rFonts w:ascii="Times New Roman CYR" w:hAnsi="Times New Roman CYR" w:cs="Times New Roman CYR"/>
          <w:spacing w:val="10"/>
          <w:lang w:val="ru-RU"/>
          <w:rPrChange w:id="150" w:author="Shuba, Irina V" w:date="2020-01-10T15:24:00Z">
            <w:rPr>
              <w:rFonts w:ascii="Times New Roman" w:hAnsi="Times New Roman"/>
              <w:lang w:val="ru-RU"/>
            </w:rPr>
          </w:rPrChange>
        </w:rPr>
        <w:t>по</w:t>
      </w:r>
      <w:commentRangeEnd w:id="149"/>
      <w:r w:rsidR="0035030D" w:rsidRPr="008E7154">
        <w:rPr>
          <w:rFonts w:ascii="Times New Roman CYR" w:hAnsi="Times New Roman CYR" w:cs="Times New Roman CYR"/>
          <w:spacing w:val="10"/>
          <w:lang w:val="ru-RU"/>
          <w:rPrChange w:id="151" w:author="Shuba, Irina V" w:date="2020-01-10T15:24:00Z">
            <w:rPr>
              <w:rStyle w:val="aff2"/>
            </w:rPr>
          </w:rPrChange>
        </w:rPr>
        <w:commentReference w:id="149"/>
      </w:r>
      <w:r w:rsidRPr="008E7154">
        <w:rPr>
          <w:rFonts w:ascii="Times New Roman CYR" w:hAnsi="Times New Roman CYR" w:cs="Times New Roman CYR"/>
          <w:spacing w:val="10"/>
          <w:lang w:val="ru-RU"/>
          <w:rPrChange w:id="152" w:author="Shuba, Irina V" w:date="2020-01-10T15:24:00Z">
            <w:rPr>
              <w:rFonts w:ascii="Times New Roman" w:hAnsi="Times New Roman"/>
              <w:lang w:val="ru-RU"/>
            </w:rPr>
          </w:rPrChange>
        </w:rPr>
        <w:t xml:space="preserve"> вагонам прибывшего поезда с электронного пакета документов, а также ручной ввод информации, отсутствующей </w:t>
      </w:r>
      <w:proofErr w:type="gramStart"/>
      <w:r w:rsidRPr="008E7154">
        <w:rPr>
          <w:rFonts w:ascii="Times New Roman CYR" w:hAnsi="Times New Roman CYR" w:cs="Times New Roman CYR"/>
          <w:spacing w:val="10"/>
          <w:lang w:val="ru-RU"/>
          <w:rPrChange w:id="153" w:author="Shuba, Irina V" w:date="2020-01-10T15:24:00Z">
            <w:rPr>
              <w:rFonts w:ascii="Times New Roman" w:hAnsi="Times New Roman"/>
              <w:lang w:val="ru-RU"/>
            </w:rPr>
          </w:rPrChange>
        </w:rPr>
        <w:t>в  ЭДО</w:t>
      </w:r>
      <w:proofErr w:type="gramEnd"/>
      <w:r w:rsidRPr="008E7154">
        <w:rPr>
          <w:rFonts w:ascii="Times New Roman CYR" w:hAnsi="Times New Roman CYR" w:cs="Times New Roman CYR"/>
          <w:spacing w:val="10"/>
          <w:lang w:val="ru-RU"/>
          <w:rPrChange w:id="154" w:author="Shuba, Irina V" w:date="2020-01-10T15:24:00Z">
            <w:rPr>
              <w:rFonts w:ascii="Times New Roman" w:hAnsi="Times New Roman"/>
              <w:lang w:val="ru-RU"/>
            </w:rPr>
          </w:rPrChange>
        </w:rPr>
        <w:t xml:space="preserve"> УЗ , таких как : ограничение погрузки, коммерческое состояние груза и т.д.</w:t>
      </w:r>
      <w:ins w:id="155" w:author="Shuba, Irina V" w:date="2020-01-13T09:15:00Z">
        <w:r w:rsidR="0052360E">
          <w:rPr>
            <w:rFonts w:ascii="Times New Roman CYR" w:hAnsi="Times New Roman CYR" w:cs="Times New Roman CYR"/>
            <w:spacing w:val="10"/>
            <w:lang w:val="ru-RU"/>
          </w:rPr>
          <w:t xml:space="preserve"> </w:t>
        </w:r>
      </w:ins>
    </w:p>
    <w:p w14:paraId="44DC3373" w14:textId="4EAE8B28" w:rsidR="00C55197" w:rsidRDefault="006B76D6">
      <w:pPr>
        <w:spacing w:line="360" w:lineRule="auto"/>
        <w:jc w:val="both"/>
        <w:rPr>
          <w:ins w:id="156" w:author="Shuba, Irina V" w:date="2020-01-13T09:15:00Z"/>
          <w:rFonts w:ascii="Times New Roman CYR" w:hAnsi="Times New Roman CYR" w:cs="Times New Roman CYR"/>
          <w:spacing w:val="10"/>
          <w:lang w:val="ru-RU"/>
        </w:rPr>
        <w:pPrChange w:id="157" w:author="Shuba, Irina V" w:date="2020-01-13T09:17:00Z">
          <w:pPr>
            <w:spacing w:line="360" w:lineRule="auto"/>
          </w:pPr>
        </w:pPrChange>
      </w:pPr>
      <w:r w:rsidRPr="008E7154">
        <w:rPr>
          <w:rFonts w:ascii="Times New Roman CYR" w:hAnsi="Times New Roman CYR" w:cs="Times New Roman CYR"/>
          <w:spacing w:val="10"/>
          <w:lang w:val="ru-RU"/>
          <w:rPrChange w:id="158" w:author="Shuba, Irina V" w:date="2020-01-10T15:24:00Z">
            <w:rPr>
              <w:rFonts w:ascii="Times New Roman" w:hAnsi="Times New Roman"/>
              <w:lang w:val="ru-RU"/>
            </w:rPr>
          </w:rPrChange>
        </w:rPr>
        <w:t>Печать внутризаводских сопроводительных документов, натурных листов.</w:t>
      </w:r>
    </w:p>
    <w:p w14:paraId="31D7A5F0" w14:textId="1744E8B6" w:rsidR="0052360E" w:rsidRPr="008E7154" w:rsidRDefault="0052360E">
      <w:pPr>
        <w:spacing w:line="360" w:lineRule="auto"/>
        <w:jc w:val="both"/>
        <w:rPr>
          <w:rFonts w:ascii="Times New Roman CYR" w:hAnsi="Times New Roman CYR" w:cs="Times New Roman CYR"/>
          <w:spacing w:val="10"/>
          <w:lang w:val="ru-RU"/>
          <w:rPrChange w:id="159" w:author="Shuba, Irina V" w:date="2020-01-10T15:24:00Z">
            <w:rPr>
              <w:rFonts w:ascii="Times New Roman" w:hAnsi="Times New Roman"/>
              <w:lang w:val="ru-RU"/>
            </w:rPr>
          </w:rPrChange>
        </w:rPr>
        <w:pPrChange w:id="160" w:author="Shuba, Irina V" w:date="2020-01-10T15:24:00Z">
          <w:pPr>
            <w:spacing w:line="360" w:lineRule="auto"/>
          </w:pPr>
        </w:pPrChange>
      </w:pPr>
      <w:ins w:id="161" w:author="Shuba, Irina V" w:date="2020-01-13T09:19:00Z">
        <w:r>
          <w:rPr>
            <w:rFonts w:ascii="Times New Roman CYR" w:hAnsi="Times New Roman CYR" w:cs="Times New Roman CYR"/>
            <w:spacing w:val="10"/>
            <w:lang w:val="ru-RU"/>
          </w:rPr>
          <w:t xml:space="preserve">Возможность перемещения вагонов по </w:t>
        </w:r>
        <w:proofErr w:type="spellStart"/>
        <w:r>
          <w:rPr>
            <w:rFonts w:ascii="Times New Roman CYR" w:hAnsi="Times New Roman CYR" w:cs="Times New Roman CYR"/>
            <w:spacing w:val="10"/>
            <w:lang w:val="ru-RU"/>
          </w:rPr>
          <w:t>ж.д</w:t>
        </w:r>
        <w:proofErr w:type="spellEnd"/>
        <w:r>
          <w:rPr>
            <w:rFonts w:ascii="Times New Roman CYR" w:hAnsi="Times New Roman CYR" w:cs="Times New Roman CYR"/>
            <w:spacing w:val="10"/>
            <w:lang w:val="ru-RU"/>
          </w:rPr>
          <w:t>. путям предприятия в процессе производства</w:t>
        </w:r>
      </w:ins>
      <w:ins w:id="162" w:author="Shuba, Irina V" w:date="2020-01-13T09:21:00Z">
        <w:r>
          <w:rPr>
            <w:rFonts w:ascii="Times New Roman CYR" w:hAnsi="Times New Roman CYR" w:cs="Times New Roman CYR"/>
            <w:spacing w:val="10"/>
            <w:lang w:val="ru-RU"/>
          </w:rPr>
          <w:t>.</w:t>
        </w:r>
      </w:ins>
      <w:ins w:id="163" w:author="Shuba, Irina V" w:date="2020-01-13T09:19:00Z">
        <w:r>
          <w:rPr>
            <w:rFonts w:ascii="Times New Roman CYR" w:hAnsi="Times New Roman CYR" w:cs="Times New Roman CYR"/>
            <w:spacing w:val="10"/>
            <w:lang w:val="ru-RU"/>
          </w:rPr>
          <w:t xml:space="preserve"> </w:t>
        </w:r>
      </w:ins>
    </w:p>
    <w:p w14:paraId="547A7409" w14:textId="6A029953" w:rsidR="006B76D6" w:rsidRPr="008E7154" w:rsidDel="008E7154" w:rsidRDefault="006B76D6">
      <w:pPr>
        <w:pStyle w:val="a5"/>
        <w:numPr>
          <w:ilvl w:val="2"/>
          <w:numId w:val="47"/>
        </w:numPr>
        <w:spacing w:line="360" w:lineRule="auto"/>
        <w:rPr>
          <w:del w:id="164" w:author="Shuba, Irina V" w:date="2020-01-10T15:24:00Z"/>
          <w:rFonts w:ascii="Times New Roman CYR" w:hAnsi="Times New Roman CYR" w:cs="Times New Roman CYR"/>
          <w:sz w:val="24"/>
          <w:szCs w:val="24"/>
          <w:lang w:val="ru-RU"/>
          <w:rPrChange w:id="165" w:author="Shuba, Irina V" w:date="2020-01-10T15:27:00Z">
            <w:rPr>
              <w:del w:id="166" w:author="Shuba, Irina V" w:date="2020-01-10T15:24:00Z"/>
              <w:rFonts w:ascii="Times New Roman" w:hAnsi="Times New Roman"/>
              <w:lang w:val="ru-RU"/>
            </w:rPr>
          </w:rPrChange>
        </w:rPr>
        <w:pPrChange w:id="167" w:author="Shuba, Irina V" w:date="2020-01-10T15:27:00Z">
          <w:pPr>
            <w:pStyle w:val="a5"/>
            <w:spacing w:line="360" w:lineRule="auto"/>
            <w:ind w:left="0"/>
            <w:jc w:val="both"/>
          </w:pPr>
        </w:pPrChange>
      </w:pPr>
      <w:del w:id="168" w:author="Shuba, Irina V" w:date="2020-01-10T15:24:00Z">
        <w:r w:rsidRPr="008E7154" w:rsidDel="008E7154">
          <w:rPr>
            <w:rFonts w:ascii="Times New Roman CYR" w:hAnsi="Times New Roman CYR" w:cs="Times New Roman CYR"/>
            <w:sz w:val="24"/>
            <w:szCs w:val="24"/>
            <w:lang w:val="ru-RU"/>
            <w:rPrChange w:id="169" w:author="Shuba, Irina V" w:date="2020-01-10T15:27:00Z">
              <w:rPr>
                <w:rFonts w:ascii="Times New Roman" w:hAnsi="Times New Roman"/>
                <w:lang w:val="ru-RU"/>
              </w:rPr>
            </w:rPrChange>
          </w:rPr>
          <w:delText xml:space="preserve">1.2.2. </w:delText>
        </w:r>
        <w:r w:rsidRPr="008E7154" w:rsidDel="008E7154">
          <w:rPr>
            <w:rFonts w:ascii="Times New Roman CYR" w:hAnsi="Times New Roman CYR" w:cs="Times New Roman CYR"/>
            <w:sz w:val="24"/>
            <w:szCs w:val="24"/>
            <w:lang w:val="ru-RU"/>
            <w:rPrChange w:id="170" w:author="Shuba, Irina V" w:date="2020-01-10T15:27:00Z">
              <w:rPr>
                <w:lang w:val="ru-RU"/>
              </w:rPr>
            </w:rPrChange>
          </w:rPr>
          <w:delText>Формирование электронных данных для раскредитации перевозочных документов.</w:delText>
        </w:r>
        <w:r w:rsidRPr="008E7154" w:rsidDel="008E7154">
          <w:rPr>
            <w:rFonts w:ascii="Times New Roman CYR" w:hAnsi="Times New Roman CYR" w:cs="Times New Roman CYR"/>
            <w:sz w:val="24"/>
            <w:szCs w:val="24"/>
            <w:lang w:val="ru-RU"/>
            <w:rPrChange w:id="171" w:author="Shuba, Irina V" w:date="2020-01-10T15:27:00Z">
              <w:rPr>
                <w:rFonts w:ascii="Times New Roman" w:hAnsi="Times New Roman"/>
                <w:lang w:val="ru-RU"/>
              </w:rPr>
            </w:rPrChange>
          </w:rPr>
          <w:delText xml:space="preserve"> Печать накладных УЗ. СМГС. Подпись ЭЦП.</w:delText>
        </w:r>
      </w:del>
    </w:p>
    <w:p w14:paraId="78C25190" w14:textId="4C096E05" w:rsidR="006B76D6" w:rsidRPr="008E7154" w:rsidDel="008E7154" w:rsidRDefault="006B76D6">
      <w:pPr>
        <w:pStyle w:val="a5"/>
        <w:numPr>
          <w:ilvl w:val="2"/>
          <w:numId w:val="47"/>
        </w:numPr>
        <w:spacing w:line="360" w:lineRule="auto"/>
        <w:rPr>
          <w:del w:id="172" w:author="Shuba, Irina V" w:date="2020-01-10T15:24:00Z"/>
          <w:rFonts w:ascii="Times New Roman CYR" w:hAnsi="Times New Roman CYR" w:cs="Times New Roman CYR"/>
          <w:sz w:val="24"/>
          <w:szCs w:val="24"/>
          <w:lang w:val="ru-RU"/>
          <w:rPrChange w:id="173" w:author="Shuba, Irina V" w:date="2020-01-10T15:27:00Z">
            <w:rPr>
              <w:del w:id="174" w:author="Shuba, Irina V" w:date="2020-01-10T15:24:00Z"/>
              <w:rFonts w:ascii="Times New Roman" w:hAnsi="Times New Roman"/>
              <w:lang w:val="ru-RU"/>
            </w:rPr>
          </w:rPrChange>
        </w:rPr>
        <w:pPrChange w:id="175" w:author="Shuba, Irina V" w:date="2020-01-10T15:27:00Z">
          <w:pPr>
            <w:pStyle w:val="a5"/>
            <w:numPr>
              <w:ilvl w:val="2"/>
              <w:numId w:val="2"/>
            </w:numPr>
            <w:spacing w:line="360" w:lineRule="auto"/>
            <w:ind w:left="0" w:hanging="720"/>
            <w:jc w:val="both"/>
          </w:pPr>
        </w:pPrChange>
      </w:pPr>
      <w:del w:id="176" w:author="Shuba, Irina V" w:date="2020-01-10T15:24:00Z">
        <w:r w:rsidRPr="008E7154" w:rsidDel="008E7154">
          <w:rPr>
            <w:rFonts w:ascii="Times New Roman CYR" w:hAnsi="Times New Roman CYR" w:cs="Times New Roman CYR"/>
            <w:sz w:val="24"/>
            <w:szCs w:val="24"/>
            <w:lang w:val="ru-RU"/>
            <w:rPrChange w:id="177" w:author="Shuba, Irina V" w:date="2020-01-10T15:27:00Z">
              <w:rPr>
                <w:rFonts w:ascii="Times New Roman" w:hAnsi="Times New Roman"/>
                <w:lang w:val="ru-RU"/>
              </w:rPr>
            </w:rPrChange>
          </w:rPr>
          <w:delText>Информация по прибывшим поездам за выбранные сутки с указанием результатов перевески,  разностью веса и % отклонения по поезду и отдельно по ж.д. накладной.</w:delText>
        </w:r>
      </w:del>
    </w:p>
    <w:p w14:paraId="51BFE86A" w14:textId="7BC18978" w:rsidR="006B76D6" w:rsidRPr="008E7154" w:rsidDel="008E7154" w:rsidRDefault="006B76D6">
      <w:pPr>
        <w:pStyle w:val="a5"/>
        <w:numPr>
          <w:ilvl w:val="2"/>
          <w:numId w:val="47"/>
        </w:numPr>
        <w:spacing w:line="360" w:lineRule="auto"/>
        <w:rPr>
          <w:del w:id="178" w:author="Shuba, Irina V" w:date="2020-01-10T15:24:00Z"/>
          <w:rFonts w:ascii="Times New Roman CYR" w:hAnsi="Times New Roman CYR" w:cs="Times New Roman CYR"/>
          <w:sz w:val="24"/>
          <w:szCs w:val="24"/>
          <w:lang w:val="ru-RU"/>
          <w:rPrChange w:id="179" w:author="Shuba, Irina V" w:date="2020-01-10T15:27:00Z">
            <w:rPr>
              <w:del w:id="180" w:author="Shuba, Irina V" w:date="2020-01-10T15:24:00Z"/>
              <w:rFonts w:ascii="Times New Roman" w:hAnsi="Times New Roman"/>
              <w:lang w:val="ru-RU"/>
            </w:rPr>
          </w:rPrChange>
        </w:rPr>
        <w:pPrChange w:id="181" w:author="Shuba, Irina V" w:date="2020-01-10T15:27:00Z">
          <w:pPr>
            <w:pStyle w:val="a5"/>
            <w:numPr>
              <w:ilvl w:val="2"/>
              <w:numId w:val="2"/>
            </w:numPr>
            <w:spacing w:line="360" w:lineRule="auto"/>
            <w:ind w:left="0" w:hanging="720"/>
            <w:jc w:val="both"/>
          </w:pPr>
        </w:pPrChange>
      </w:pPr>
      <w:del w:id="182" w:author="Shuba, Irina V" w:date="2020-01-10T15:24:00Z">
        <w:r w:rsidRPr="008E7154" w:rsidDel="008E7154">
          <w:rPr>
            <w:rFonts w:ascii="Times New Roman CYR" w:hAnsi="Times New Roman CYR" w:cs="Times New Roman CYR"/>
            <w:sz w:val="24"/>
            <w:szCs w:val="24"/>
            <w:lang w:val="ru-RU"/>
            <w:rPrChange w:id="183" w:author="Shuba, Irina V" w:date="2020-01-10T15:27:00Z">
              <w:rPr>
                <w:rFonts w:ascii="Times New Roman" w:hAnsi="Times New Roman"/>
                <w:lang w:val="ru-RU"/>
              </w:rPr>
            </w:rPrChange>
          </w:rPr>
          <w:delText>Обработка оперативных  данных по прибытию  грузов  на комбинат,  ввод  ж.д. тарифа по прибытию.</w:delText>
        </w:r>
      </w:del>
    </w:p>
    <w:p w14:paraId="4A4401F3" w14:textId="77777777" w:rsidR="006B76D6" w:rsidRPr="008E7154" w:rsidRDefault="006B76D6">
      <w:pPr>
        <w:pStyle w:val="a5"/>
        <w:numPr>
          <w:ilvl w:val="2"/>
          <w:numId w:val="47"/>
        </w:numPr>
        <w:spacing w:line="360" w:lineRule="auto"/>
        <w:rPr>
          <w:rFonts w:ascii="Times New Roman CYR" w:hAnsi="Times New Roman CYR" w:cs="Times New Roman CYR"/>
          <w:sz w:val="24"/>
          <w:szCs w:val="24"/>
          <w:lang w:val="ru-RU"/>
          <w:rPrChange w:id="184" w:author="Shuba, Irina V" w:date="2020-01-10T15:27:00Z">
            <w:rPr>
              <w:rFonts w:ascii="Times New Roman" w:hAnsi="Times New Roman"/>
              <w:lang w:val="ru-RU"/>
            </w:rPr>
          </w:rPrChange>
        </w:rPr>
        <w:pPrChange w:id="185" w:author="Shuba, Irina V" w:date="2020-01-10T15:27:00Z">
          <w:pPr>
            <w:pStyle w:val="a5"/>
            <w:numPr>
              <w:ilvl w:val="2"/>
              <w:numId w:val="2"/>
            </w:numPr>
            <w:spacing w:line="360" w:lineRule="auto"/>
            <w:ind w:left="0" w:hanging="720"/>
            <w:jc w:val="both"/>
          </w:pPr>
        </w:pPrChange>
      </w:pPr>
      <w:r w:rsidRPr="008E7154">
        <w:rPr>
          <w:rFonts w:ascii="Times New Roman CYR" w:hAnsi="Times New Roman CYR" w:cs="Times New Roman CYR"/>
          <w:sz w:val="24"/>
          <w:szCs w:val="24"/>
          <w:lang w:val="ru-RU"/>
          <w:rPrChange w:id="186" w:author="Shuba, Irina V" w:date="2020-01-10T15:27:00Z">
            <w:rPr>
              <w:rFonts w:ascii="Times New Roman" w:hAnsi="Times New Roman"/>
              <w:lang w:val="ru-RU"/>
            </w:rPr>
          </w:rPrChange>
        </w:rPr>
        <w:t>Просмотр и ведение справочников, связанных с прибытием вагонов на подъездной путь предприятия.</w:t>
      </w:r>
    </w:p>
    <w:p w14:paraId="2E0BA025" w14:textId="77777777" w:rsidR="006B76D6" w:rsidRPr="008E7154" w:rsidRDefault="006B76D6">
      <w:pPr>
        <w:pStyle w:val="a5"/>
        <w:numPr>
          <w:ilvl w:val="2"/>
          <w:numId w:val="2"/>
        </w:numPr>
        <w:spacing w:after="80" w:line="360" w:lineRule="auto"/>
        <w:contextualSpacing/>
        <w:jc w:val="both"/>
        <w:rPr>
          <w:rFonts w:ascii="Times New Roman CYR" w:hAnsi="Times New Roman CYR" w:cs="Times New Roman CYR"/>
          <w:sz w:val="24"/>
          <w:szCs w:val="24"/>
          <w:lang w:val="ru-RU"/>
          <w:rPrChange w:id="187" w:author="Shuba, Irina V" w:date="2020-01-10T15:27:00Z">
            <w:rPr>
              <w:rFonts w:ascii="Times New Roman" w:hAnsi="Times New Roman"/>
              <w:spacing w:val="0"/>
              <w:sz w:val="24"/>
              <w:szCs w:val="24"/>
              <w:lang w:val="ru-RU"/>
            </w:rPr>
          </w:rPrChange>
        </w:rPr>
      </w:pPr>
      <w:r w:rsidRPr="008E7154">
        <w:rPr>
          <w:rFonts w:ascii="Times New Roman CYR" w:hAnsi="Times New Roman CYR" w:cs="Times New Roman CYR"/>
          <w:sz w:val="24"/>
          <w:szCs w:val="24"/>
          <w:lang w:val="ru-RU"/>
          <w:rPrChange w:id="188" w:author="Shuba, Irina V" w:date="2020-01-10T15:27:00Z">
            <w:rPr>
              <w:rFonts w:ascii="Times New Roman" w:hAnsi="Times New Roman"/>
              <w:spacing w:val="0"/>
              <w:sz w:val="24"/>
              <w:szCs w:val="24"/>
              <w:lang w:val="ru-RU"/>
            </w:rPr>
          </w:rPrChange>
        </w:rPr>
        <w:t>Разграничение функционала по группам доступа пользователей.</w:t>
      </w:r>
    </w:p>
    <w:p w14:paraId="0F0B6F41" w14:textId="05C8BCD2" w:rsidR="00836387" w:rsidRPr="008E7154" w:rsidRDefault="006B76D6" w:rsidP="00336B9B">
      <w:pPr>
        <w:pStyle w:val="a5"/>
        <w:numPr>
          <w:ilvl w:val="2"/>
          <w:numId w:val="2"/>
        </w:numPr>
        <w:spacing w:after="80" w:line="360" w:lineRule="auto"/>
        <w:ind w:left="0" w:firstLine="0"/>
        <w:contextualSpacing/>
        <w:jc w:val="both"/>
        <w:rPr>
          <w:rFonts w:ascii="Times New Roman" w:hAnsi="Times New Roman"/>
          <w:spacing w:val="0"/>
          <w:sz w:val="24"/>
          <w:szCs w:val="24"/>
          <w:lang w:val="ru-RU"/>
          <w:rPrChange w:id="189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</w:pPr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190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 xml:space="preserve">Интегрировать информацию, содержащуюся в различных программных продуктах (ЕБД весов, информация по входящим </w:t>
      </w:r>
      <w:commentRangeStart w:id="191"/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192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 xml:space="preserve">поставкам в ПО </w:t>
      </w:r>
      <w:proofErr w:type="gramStart"/>
      <w:r w:rsidRPr="008E7154">
        <w:rPr>
          <w:rFonts w:ascii="Times New Roman" w:hAnsi="Times New Roman"/>
          <w:spacing w:val="0"/>
          <w:sz w:val="24"/>
          <w:szCs w:val="24"/>
          <w:rPrChange w:id="193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</w:rPr>
          </w:rPrChange>
        </w:rPr>
        <w:t>SAP</w:t>
      </w:r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194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 xml:space="preserve"> </w:t>
      </w:r>
      <w:commentRangeEnd w:id="191"/>
      <w:r w:rsidR="009D7F6B" w:rsidRPr="008E7154">
        <w:rPr>
          <w:rStyle w:val="aff2"/>
          <w:rFonts w:asciiTheme="minorHAnsi" w:hAnsiTheme="minorHAnsi"/>
          <w:spacing w:val="0"/>
          <w:rPrChange w:id="195" w:author="Shuba, Irina V" w:date="2020-01-10T15:25:00Z">
            <w:rPr>
              <w:rStyle w:val="aff2"/>
              <w:rFonts w:asciiTheme="minorHAnsi" w:hAnsiTheme="minorHAnsi"/>
              <w:spacing w:val="0"/>
              <w:highlight w:val="red"/>
            </w:rPr>
          </w:rPrChange>
        </w:rPr>
        <w:commentReference w:id="191"/>
      </w:r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196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>)</w:t>
      </w:r>
      <w:proofErr w:type="gramEnd"/>
      <w:del w:id="197" w:author="Shuba, Irina V" w:date="2020-01-10T15:25:00Z">
        <w:r w:rsidRPr="008E7154" w:rsidDel="008E7154">
          <w:rPr>
            <w:rFonts w:ascii="Times New Roman" w:hAnsi="Times New Roman"/>
            <w:spacing w:val="0"/>
            <w:sz w:val="24"/>
            <w:szCs w:val="24"/>
            <w:lang w:val="ru-RU"/>
            <w:rPrChange w:id="198" w:author="Shuba, Irina V" w:date="2020-01-10T15:25:00Z">
              <w:rPr>
                <w:rFonts w:ascii="Times New Roman" w:hAnsi="Times New Roman"/>
                <w:spacing w:val="0"/>
                <w:sz w:val="24"/>
                <w:szCs w:val="24"/>
                <w:highlight w:val="red"/>
                <w:lang w:val="ru-RU"/>
              </w:rPr>
            </w:rPrChange>
          </w:rPr>
          <w:delText>,</w:delText>
        </w:r>
      </w:del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199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 xml:space="preserve">  </w:t>
      </w:r>
      <w:del w:id="200" w:author="Shuba, Irina V" w:date="2020-01-10T15:25:00Z">
        <w:r w:rsidRPr="008E7154" w:rsidDel="008E7154">
          <w:rPr>
            <w:rFonts w:ascii="Times New Roman" w:hAnsi="Times New Roman"/>
            <w:spacing w:val="0"/>
            <w:sz w:val="24"/>
            <w:szCs w:val="24"/>
            <w:lang w:val="ru-RU"/>
            <w:rPrChange w:id="201" w:author="Shuba, Irina V" w:date="2020-01-10T15:25:00Z">
              <w:rPr>
                <w:rFonts w:ascii="Times New Roman" w:hAnsi="Times New Roman"/>
                <w:spacing w:val="0"/>
                <w:sz w:val="24"/>
                <w:szCs w:val="24"/>
                <w:highlight w:val="red"/>
                <w:lang w:val="ru-RU"/>
              </w:rPr>
            </w:rPrChange>
          </w:rPr>
          <w:delText>для принятия оперативных и управленческих решений</w:delText>
        </w:r>
      </w:del>
      <w:r w:rsidRPr="008E7154">
        <w:rPr>
          <w:rFonts w:ascii="Times New Roman" w:hAnsi="Times New Roman"/>
          <w:spacing w:val="0"/>
          <w:sz w:val="24"/>
          <w:szCs w:val="24"/>
          <w:lang w:val="ru-RU"/>
          <w:rPrChange w:id="202" w:author="Shuba, Irina V" w:date="2020-01-10T15:25:00Z">
            <w:rPr>
              <w:rFonts w:ascii="Times New Roman" w:hAnsi="Times New Roman"/>
              <w:spacing w:val="0"/>
              <w:sz w:val="24"/>
              <w:szCs w:val="24"/>
              <w:highlight w:val="red"/>
              <w:lang w:val="ru-RU"/>
            </w:rPr>
          </w:rPrChange>
        </w:rPr>
        <w:t>.</w:t>
      </w:r>
    </w:p>
    <w:p w14:paraId="44B7D2DA" w14:textId="42F3306D" w:rsidR="00336B9B" w:rsidDel="00997642" w:rsidRDefault="00336B9B" w:rsidP="00336B9B">
      <w:pPr>
        <w:pStyle w:val="a5"/>
        <w:spacing w:after="80" w:line="360" w:lineRule="auto"/>
        <w:ind w:left="480"/>
        <w:contextualSpacing/>
        <w:jc w:val="both"/>
        <w:rPr>
          <w:del w:id="203" w:author="Shuba, Irina V" w:date="2020-01-10T09:34:00Z"/>
          <w:rFonts w:ascii="Times New Roman" w:hAnsi="Times New Roman"/>
          <w:spacing w:val="0"/>
          <w:sz w:val="24"/>
          <w:szCs w:val="24"/>
          <w:lang w:val="ru-RU"/>
        </w:rPr>
      </w:pPr>
    </w:p>
    <w:p w14:paraId="5B20BE8C" w14:textId="77777777" w:rsidR="00336B9B" w:rsidRPr="00336B9B" w:rsidRDefault="00336B9B" w:rsidP="00336B9B">
      <w:pPr>
        <w:pStyle w:val="a5"/>
        <w:spacing w:after="80" w:line="360" w:lineRule="auto"/>
        <w:ind w:left="480"/>
        <w:contextualSpacing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</w:p>
    <w:p w14:paraId="123AFA65" w14:textId="77777777" w:rsidR="006B76D6" w:rsidRPr="00F619D3" w:rsidRDefault="006B76D6" w:rsidP="006B76D6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существующего технологического процесса</w:t>
      </w:r>
    </w:p>
    <w:p w14:paraId="7BA4BFFE" w14:textId="676B5267" w:rsidR="006B76D6" w:rsidRDefault="006B76D6" w:rsidP="006B76D6">
      <w:pPr>
        <w:spacing w:line="360" w:lineRule="auto"/>
        <w:ind w:firstLine="567"/>
        <w:jc w:val="both"/>
        <w:rPr>
          <w:rFonts w:ascii="Times New Roman" w:hAnsi="Times New Roman"/>
          <w:lang w:val="ru-RU"/>
        </w:rPr>
      </w:pPr>
      <w:r w:rsidRPr="00352B98">
        <w:rPr>
          <w:rFonts w:ascii="Times New Roman" w:hAnsi="Times New Roman"/>
          <w:lang w:val="ru-RU"/>
        </w:rPr>
        <w:t xml:space="preserve">Учет вагонов </w:t>
      </w:r>
      <w:r>
        <w:rPr>
          <w:rFonts w:ascii="Times New Roman" w:hAnsi="Times New Roman"/>
          <w:lang w:val="ru-RU"/>
        </w:rPr>
        <w:t>внешнего прибытия</w:t>
      </w:r>
      <w:r w:rsidRPr="00352B98">
        <w:rPr>
          <w:rFonts w:ascii="Times New Roman" w:hAnsi="Times New Roman"/>
          <w:lang w:val="ru-RU"/>
        </w:rPr>
        <w:t xml:space="preserve">, прибывающих на станции предприятия, ведется </w:t>
      </w:r>
      <w:r>
        <w:rPr>
          <w:rFonts w:ascii="Times New Roman" w:hAnsi="Times New Roman"/>
          <w:lang w:val="ru-RU"/>
        </w:rPr>
        <w:t xml:space="preserve">приемосдатчиками груза и багажа ЧП </w:t>
      </w:r>
      <w:proofErr w:type="gramStart"/>
      <w:r>
        <w:rPr>
          <w:rFonts w:ascii="Times New Roman" w:hAnsi="Times New Roman"/>
          <w:lang w:val="ru-RU"/>
        </w:rPr>
        <w:t>« СТИЛ</w:t>
      </w:r>
      <w:proofErr w:type="gramEnd"/>
      <w:r>
        <w:rPr>
          <w:rFonts w:ascii="Times New Roman" w:hAnsi="Times New Roman"/>
          <w:lang w:val="ru-RU"/>
        </w:rPr>
        <w:t xml:space="preserve"> СЕРВИС» </w:t>
      </w:r>
      <w:r w:rsidRPr="00352B98">
        <w:rPr>
          <w:rFonts w:ascii="Times New Roman" w:hAnsi="Times New Roman"/>
          <w:lang w:val="ru-RU"/>
        </w:rPr>
        <w:t xml:space="preserve">путем составления натурного листа грузового поезда формы ДУ-1 на каждый прибывающий </w:t>
      </w:r>
      <w:commentRangeStart w:id="204"/>
      <w:r w:rsidRPr="00352B98">
        <w:rPr>
          <w:rFonts w:ascii="Times New Roman" w:hAnsi="Times New Roman"/>
          <w:lang w:val="ru-RU"/>
        </w:rPr>
        <w:t>состав</w:t>
      </w:r>
      <w:commentRangeEnd w:id="204"/>
      <w:r w:rsidR="00C878D7">
        <w:rPr>
          <w:rStyle w:val="aff2"/>
        </w:rPr>
        <w:commentReference w:id="204"/>
      </w:r>
      <w:ins w:id="205" w:author="Shuba, Irina V" w:date="2020-01-10T15:26:00Z">
        <w:r w:rsidR="008E7154">
          <w:rPr>
            <w:rFonts w:ascii="Times New Roman" w:hAnsi="Times New Roman"/>
            <w:lang w:val="ru-RU"/>
          </w:rPr>
          <w:t xml:space="preserve"> по факту осмотра прибывшего состава</w:t>
        </w:r>
      </w:ins>
      <w:r w:rsidR="00C878D7">
        <w:rPr>
          <w:rFonts w:ascii="Times New Roman" w:hAnsi="Times New Roman"/>
          <w:lang w:val="ru-RU"/>
        </w:rPr>
        <w:t xml:space="preserve"> </w:t>
      </w:r>
      <w:r w:rsidRPr="00352B98">
        <w:rPr>
          <w:rFonts w:ascii="Times New Roman" w:hAnsi="Times New Roman"/>
          <w:lang w:val="ru-RU"/>
        </w:rPr>
        <w:t xml:space="preserve">. </w:t>
      </w:r>
    </w:p>
    <w:p w14:paraId="7A66622A" w14:textId="77777777" w:rsidR="006B76D6" w:rsidRDefault="006B76D6" w:rsidP="006B76D6">
      <w:pPr>
        <w:spacing w:line="360" w:lineRule="auto"/>
        <w:ind w:firstLine="567"/>
        <w:jc w:val="both"/>
        <w:rPr>
          <w:rFonts w:ascii="Times New Roman" w:hAnsi="Times New Roman"/>
          <w:lang w:val="ru-RU"/>
        </w:rPr>
      </w:pPr>
      <w:r w:rsidRPr="00352B98">
        <w:rPr>
          <w:rFonts w:ascii="Times New Roman" w:hAnsi="Times New Roman"/>
          <w:lang w:val="ru-RU"/>
        </w:rPr>
        <w:t xml:space="preserve">Натурный лист содержит информацию о дате и времени прибытия вагонов, количестве вагонов в составе, номерах вагонов, роде груза, собственниках вагонов, разметке годности вагонов, кодах стран собственников, грузополучателей и т.д. </w:t>
      </w:r>
    </w:p>
    <w:p w14:paraId="44D0DEDE" w14:textId="77777777" w:rsidR="006B76D6" w:rsidRDefault="006B76D6" w:rsidP="006B76D6">
      <w:pPr>
        <w:spacing w:line="360" w:lineRule="auto"/>
        <w:ind w:firstLine="567"/>
        <w:jc w:val="both"/>
        <w:rPr>
          <w:ins w:id="206" w:author="Shuba, Irina V" w:date="2020-01-10T15:27:00Z"/>
          <w:rFonts w:ascii="Times New Roman" w:hAnsi="Times New Roman"/>
          <w:lang w:val="ru-RU"/>
        </w:rPr>
      </w:pPr>
      <w:r w:rsidRPr="00352B98">
        <w:rPr>
          <w:rFonts w:ascii="Times New Roman" w:hAnsi="Times New Roman"/>
          <w:lang w:val="ru-RU"/>
        </w:rPr>
        <w:t xml:space="preserve">Один экземпляр используется диспетчером </w:t>
      </w:r>
      <w:r>
        <w:rPr>
          <w:rFonts w:ascii="Times New Roman" w:hAnsi="Times New Roman"/>
          <w:lang w:val="ru-RU"/>
        </w:rPr>
        <w:t xml:space="preserve">ЦЭ </w:t>
      </w:r>
      <w:r w:rsidRPr="00352B98">
        <w:rPr>
          <w:rFonts w:ascii="Times New Roman" w:hAnsi="Times New Roman"/>
          <w:lang w:val="ru-RU"/>
        </w:rPr>
        <w:t xml:space="preserve">(дежурным) по станции для принятия решений о выполнении дальнейших операций с вагонами (маневры, постановка на </w:t>
      </w:r>
      <w:r w:rsidRPr="00352B98">
        <w:rPr>
          <w:rFonts w:ascii="Times New Roman" w:hAnsi="Times New Roman"/>
          <w:lang w:val="ru-RU"/>
        </w:rPr>
        <w:lastRenderedPageBreak/>
        <w:t xml:space="preserve">грузовые фронты, пути очистки, пути ремонта вагонов и т.д.), а второй </w:t>
      </w:r>
      <w:r>
        <w:rPr>
          <w:rFonts w:ascii="Times New Roman" w:hAnsi="Times New Roman"/>
          <w:lang w:val="ru-RU"/>
        </w:rPr>
        <w:t>–</w:t>
      </w:r>
      <w:r w:rsidRPr="00352B98"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lang w:val="ru-RU"/>
        </w:rPr>
        <w:t>приемосдатчиком груза и багажа</w:t>
      </w:r>
      <w:r w:rsidRPr="00352B98">
        <w:rPr>
          <w:rFonts w:ascii="Times New Roman" w:hAnsi="Times New Roman"/>
          <w:lang w:val="ru-RU"/>
        </w:rPr>
        <w:t xml:space="preserve"> для ввода информации </w:t>
      </w:r>
      <w:r w:rsidRPr="004610C6">
        <w:rPr>
          <w:rFonts w:ascii="Times New Roman" w:hAnsi="Times New Roman"/>
          <w:lang w:val="ru-RU"/>
        </w:rPr>
        <w:t xml:space="preserve">в ручном режиме в </w:t>
      </w:r>
      <w:r w:rsidRPr="00352B98">
        <w:rPr>
          <w:rFonts w:ascii="Times New Roman" w:hAnsi="Times New Roman"/>
          <w:lang w:val="ru-RU"/>
        </w:rPr>
        <w:t>КИС</w:t>
      </w:r>
      <w:r>
        <w:rPr>
          <w:rFonts w:ascii="Times New Roman" w:hAnsi="Times New Roman"/>
          <w:lang w:val="ru-RU"/>
        </w:rPr>
        <w:t xml:space="preserve"> </w:t>
      </w:r>
      <w:proofErr w:type="gramStart"/>
      <w:r>
        <w:rPr>
          <w:rFonts w:ascii="Times New Roman" w:hAnsi="Times New Roman"/>
          <w:lang w:val="ru-RU"/>
        </w:rPr>
        <w:t>« Транспорт</w:t>
      </w:r>
      <w:proofErr w:type="gramEnd"/>
      <w:r>
        <w:rPr>
          <w:rFonts w:ascii="Times New Roman" w:hAnsi="Times New Roman"/>
          <w:lang w:val="ru-RU"/>
        </w:rPr>
        <w:t>»</w:t>
      </w:r>
      <w:r w:rsidRPr="00352B98">
        <w:rPr>
          <w:rFonts w:ascii="Times New Roman" w:hAnsi="Times New Roman"/>
          <w:lang w:val="ru-RU"/>
        </w:rPr>
        <w:t>.</w:t>
      </w:r>
    </w:p>
    <w:p w14:paraId="752808BD" w14:textId="61FBEB91" w:rsidR="008E7154" w:rsidRPr="00254DBA" w:rsidRDefault="008E7154" w:rsidP="006B76D6">
      <w:pPr>
        <w:spacing w:line="360" w:lineRule="auto"/>
        <w:ind w:firstLine="567"/>
        <w:jc w:val="both"/>
        <w:rPr>
          <w:rFonts w:ascii="Times New Roman" w:hAnsi="Times New Roman"/>
          <w:lang w:val="ru-RU"/>
        </w:rPr>
      </w:pPr>
      <w:ins w:id="207" w:author="Shuba, Irina V" w:date="2020-01-10T15:27:00Z">
        <w:r>
          <w:rPr>
            <w:rFonts w:ascii="Times New Roman" w:hAnsi="Times New Roman"/>
            <w:lang w:val="ru-RU"/>
          </w:rPr>
          <w:t>Отсутс</w:t>
        </w:r>
      </w:ins>
      <w:ins w:id="208" w:author="Shuba, Irina V" w:date="2020-01-10T15:28:00Z">
        <w:r>
          <w:rPr>
            <w:rFonts w:ascii="Times New Roman" w:hAnsi="Times New Roman"/>
            <w:lang w:val="ru-RU"/>
          </w:rPr>
          <w:t>т</w:t>
        </w:r>
      </w:ins>
      <w:ins w:id="209" w:author="Shuba, Irina V" w:date="2020-01-10T15:27:00Z">
        <w:r>
          <w:rPr>
            <w:rFonts w:ascii="Times New Roman" w:hAnsi="Times New Roman"/>
            <w:lang w:val="ru-RU"/>
          </w:rPr>
          <w:t xml:space="preserve">вует возможность в электронном виде формировать </w:t>
        </w:r>
      </w:ins>
      <w:ins w:id="210" w:author="Shuba, Irina V" w:date="2020-01-10T15:28:00Z">
        <w:r w:rsidR="00254DBA" w:rsidRPr="00E217E9">
          <w:rPr>
            <w:rFonts w:ascii="Times New Roman" w:hAnsi="Times New Roman"/>
            <w:lang w:val="ru-RU"/>
          </w:rPr>
          <w:t>первичны</w:t>
        </w:r>
        <w:r w:rsidR="00254DBA">
          <w:rPr>
            <w:rFonts w:ascii="Times New Roman" w:hAnsi="Times New Roman"/>
            <w:lang w:val="ru-RU"/>
          </w:rPr>
          <w:t>е</w:t>
        </w:r>
        <w:r w:rsidR="00254DBA" w:rsidRPr="00E217E9">
          <w:rPr>
            <w:rFonts w:ascii="Times New Roman" w:hAnsi="Times New Roman"/>
            <w:lang w:val="ru-RU"/>
          </w:rPr>
          <w:t xml:space="preserve"> </w:t>
        </w:r>
        <w:r w:rsidR="00254DBA">
          <w:rPr>
            <w:rFonts w:ascii="Times New Roman" w:hAnsi="Times New Roman"/>
            <w:lang w:val="ru-RU"/>
          </w:rPr>
          <w:t>документы (</w:t>
        </w:r>
        <w:r w:rsidR="00254DBA" w:rsidRPr="00E217E9">
          <w:rPr>
            <w:rFonts w:ascii="Times New Roman" w:hAnsi="Times New Roman"/>
            <w:lang w:val="ru-RU"/>
          </w:rPr>
          <w:t>учетн</w:t>
        </w:r>
        <w:r w:rsidR="00254DBA">
          <w:rPr>
            <w:rFonts w:ascii="Times New Roman" w:hAnsi="Times New Roman"/>
            <w:lang w:val="ru-RU"/>
          </w:rPr>
          <w:t>ых форм)</w:t>
        </w:r>
      </w:ins>
      <w:ins w:id="211" w:author="Shuba, Irina V" w:date="2020-01-10T15:29:00Z">
        <w:r w:rsidR="00254DBA">
          <w:rPr>
            <w:rFonts w:ascii="Times New Roman" w:hAnsi="Times New Roman"/>
            <w:lang w:val="ru-RU"/>
          </w:rPr>
          <w:t xml:space="preserve"> на прибывшие вагоны с внешней сети, такие как на массовые грузы </w:t>
        </w:r>
      </w:ins>
      <w:ins w:id="212" w:author="Shuba, Irina V" w:date="2020-01-10T15:30:00Z">
        <w:r w:rsidR="00254DBA">
          <w:rPr>
            <w:rFonts w:ascii="Times New Roman" w:hAnsi="Times New Roman"/>
            <w:lang w:val="ru-RU"/>
          </w:rPr>
          <w:t>–</w:t>
        </w:r>
      </w:ins>
      <w:ins w:id="213" w:author="Shuba, Irina V" w:date="2020-01-10T15:29:00Z">
        <w:r w:rsidR="00254DBA">
          <w:rPr>
            <w:rFonts w:ascii="Times New Roman" w:hAnsi="Times New Roman"/>
            <w:lang w:val="ru-RU"/>
          </w:rPr>
          <w:t xml:space="preserve"> </w:t>
        </w:r>
      </w:ins>
      <w:ins w:id="214" w:author="Shuba, Irina V" w:date="2020-01-10T15:30:00Z">
        <w:r w:rsidR="00254DBA">
          <w:rPr>
            <w:rFonts w:ascii="Times New Roman" w:hAnsi="Times New Roman"/>
            <w:lang w:val="ru-RU"/>
          </w:rPr>
          <w:t xml:space="preserve">Накладная предприятия ф.ДГ-20, на лом </w:t>
        </w:r>
        <w:proofErr w:type="gramStart"/>
        <w:r w:rsidR="00254DBA">
          <w:rPr>
            <w:rFonts w:ascii="Times New Roman" w:hAnsi="Times New Roman"/>
            <w:lang w:val="ru-RU"/>
          </w:rPr>
          <w:t>металлический  -</w:t>
        </w:r>
        <w:proofErr w:type="gramEnd"/>
        <w:r w:rsidR="00254DBA">
          <w:rPr>
            <w:rFonts w:ascii="Times New Roman" w:hAnsi="Times New Roman"/>
            <w:lang w:val="ru-RU"/>
          </w:rPr>
          <w:t xml:space="preserve"> Путевая </w:t>
        </w:r>
      </w:ins>
      <w:ins w:id="215" w:author="Shuba, Irina V" w:date="2020-01-10T15:31:00Z">
        <w:r w:rsidR="00254DBA">
          <w:rPr>
            <w:rFonts w:ascii="Times New Roman" w:hAnsi="Times New Roman"/>
            <w:lang w:val="ru-RU"/>
          </w:rPr>
          <w:t xml:space="preserve">ДГ - </w:t>
        </w:r>
        <w:r w:rsidR="00254DBA" w:rsidRPr="00254DBA">
          <w:rPr>
            <w:rFonts w:ascii="Times New Roman" w:hAnsi="Times New Roman"/>
            <w:lang w:val="ru-RU"/>
            <w:rPrChange w:id="216" w:author="Shuba, Irina V" w:date="2020-01-10T15:31:00Z">
              <w:rPr>
                <w:rFonts w:ascii="Times New Roman" w:hAnsi="Times New Roman"/>
              </w:rPr>
            </w:rPrChange>
          </w:rPr>
          <w:t>103</w:t>
        </w:r>
      </w:ins>
    </w:p>
    <w:p w14:paraId="1C02BCFF" w14:textId="1D1B36CA" w:rsidR="006B76D6" w:rsidDel="008E7154" w:rsidRDefault="006B76D6" w:rsidP="006B76D6">
      <w:pPr>
        <w:spacing w:line="360" w:lineRule="auto"/>
        <w:ind w:firstLine="567"/>
        <w:jc w:val="both"/>
        <w:rPr>
          <w:del w:id="217" w:author="Shuba, Irina V" w:date="2020-01-10T15:27:00Z"/>
          <w:rFonts w:ascii="Times New Roman" w:hAnsi="Times New Roman"/>
          <w:lang w:val="ru-RU"/>
        </w:rPr>
      </w:pPr>
      <w:del w:id="218" w:author="Shuba, Irina V" w:date="2020-01-10T15:27:00Z">
        <w:r w:rsidDel="008E7154">
          <w:rPr>
            <w:rFonts w:ascii="Times New Roman" w:hAnsi="Times New Roman"/>
            <w:lang w:val="ru-RU"/>
          </w:rPr>
          <w:delText xml:space="preserve">Автоматизированная передача данных по результатам взвешивания не </w:delText>
        </w:r>
        <w:r w:rsidR="00412F6C" w:rsidDel="008E7154">
          <w:rPr>
            <w:rFonts w:ascii="Times New Roman" w:hAnsi="Times New Roman"/>
            <w:lang w:val="ru-RU"/>
          </w:rPr>
          <w:delText>передается</w:delText>
        </w:r>
        <w:r w:rsidDel="008E7154">
          <w:rPr>
            <w:rFonts w:ascii="Times New Roman" w:hAnsi="Times New Roman"/>
            <w:lang w:val="ru-RU"/>
          </w:rPr>
          <w:delText xml:space="preserve"> в  КИС « Транспорт», что не позволяет рассчитать </w:delText>
        </w:r>
        <w:r w:rsidRPr="00E6521A" w:rsidDel="008E7154">
          <w:rPr>
            <w:rFonts w:ascii="Times New Roman" w:hAnsi="Times New Roman"/>
            <w:lang w:val="ru-RU"/>
          </w:rPr>
          <w:delText>разность</w:delText>
        </w:r>
        <w:r w:rsidDel="008E7154">
          <w:rPr>
            <w:rFonts w:ascii="Times New Roman" w:hAnsi="Times New Roman"/>
            <w:lang w:val="ru-RU"/>
          </w:rPr>
          <w:delText xml:space="preserve"> </w:delText>
        </w:r>
        <w:r w:rsidRPr="00E6521A" w:rsidDel="008E7154">
          <w:rPr>
            <w:rFonts w:ascii="Times New Roman" w:hAnsi="Times New Roman"/>
            <w:lang w:val="ru-RU"/>
          </w:rPr>
          <w:delText xml:space="preserve">веса и % </w:delText>
        </w:r>
        <w:r w:rsidDel="008E7154">
          <w:rPr>
            <w:rFonts w:ascii="Times New Roman" w:hAnsi="Times New Roman"/>
            <w:lang w:val="ru-RU"/>
          </w:rPr>
          <w:delText xml:space="preserve">допустимого </w:delText>
        </w:r>
        <w:r w:rsidRPr="00E6521A" w:rsidDel="008E7154">
          <w:rPr>
            <w:rFonts w:ascii="Times New Roman" w:hAnsi="Times New Roman"/>
            <w:lang w:val="ru-RU"/>
          </w:rPr>
          <w:delText>отклонения</w:delText>
        </w:r>
        <w:r w:rsidDel="008E7154">
          <w:rPr>
            <w:rFonts w:ascii="Times New Roman" w:hAnsi="Times New Roman"/>
            <w:lang w:val="ru-RU"/>
          </w:rPr>
          <w:delText xml:space="preserve"> по ж.д. накладной </w:delText>
        </w:r>
        <w:commentRangeStart w:id="219"/>
        <w:r w:rsidDel="008E7154">
          <w:rPr>
            <w:rFonts w:ascii="Times New Roman" w:hAnsi="Times New Roman"/>
            <w:lang w:val="ru-RU"/>
          </w:rPr>
          <w:delText xml:space="preserve">для оперативного взаимодействия </w:delText>
        </w:r>
        <w:commentRangeEnd w:id="219"/>
        <w:r w:rsidR="009D7F6B" w:rsidDel="008E7154">
          <w:rPr>
            <w:rStyle w:val="aff2"/>
          </w:rPr>
          <w:commentReference w:id="219"/>
        </w:r>
        <w:r w:rsidDel="008E7154">
          <w:rPr>
            <w:rFonts w:ascii="Times New Roman" w:hAnsi="Times New Roman"/>
            <w:lang w:val="ru-RU"/>
          </w:rPr>
          <w:delText xml:space="preserve">с железной дорогой по решению вопроса при </w:delText>
        </w:r>
        <w:r w:rsidR="00412F6C" w:rsidDel="008E7154">
          <w:rPr>
            <w:rFonts w:ascii="Times New Roman" w:hAnsi="Times New Roman"/>
            <w:lang w:val="ru-RU"/>
          </w:rPr>
          <w:delText xml:space="preserve"> выявлении несохранной перевозок</w:delText>
        </w:r>
        <w:r w:rsidDel="008E7154">
          <w:rPr>
            <w:rFonts w:ascii="Times New Roman" w:hAnsi="Times New Roman"/>
            <w:lang w:val="ru-RU"/>
          </w:rPr>
          <w:delText xml:space="preserve"> груза.</w:delText>
        </w:r>
      </w:del>
    </w:p>
    <w:p w14:paraId="30194E04" w14:textId="7FE9F179" w:rsidR="006B76D6" w:rsidDel="008E7154" w:rsidRDefault="00412F6C" w:rsidP="006B76D6">
      <w:pPr>
        <w:spacing w:line="360" w:lineRule="auto"/>
        <w:ind w:firstLine="567"/>
        <w:jc w:val="both"/>
        <w:rPr>
          <w:del w:id="220" w:author="Shuba, Irina V" w:date="2020-01-10T15:27:00Z"/>
          <w:rFonts w:ascii="Times New Roman" w:hAnsi="Times New Roman"/>
          <w:lang w:val="ru-RU"/>
        </w:rPr>
      </w:pPr>
      <w:del w:id="221" w:author="Shuba, Irina V" w:date="2020-01-10T15:27:00Z">
        <w:r w:rsidDel="008E7154">
          <w:rPr>
            <w:rFonts w:ascii="Times New Roman CYR" w:hAnsi="Times New Roman CYR" w:cs="Times New Roman CYR"/>
            <w:lang w:val="ru-RU"/>
          </w:rPr>
          <w:delText xml:space="preserve">Раскредитация </w:delText>
        </w:r>
        <w:r w:rsidR="006B76D6" w:rsidRPr="00656859" w:rsidDel="008E7154">
          <w:rPr>
            <w:rFonts w:ascii="Times New Roman CYR" w:hAnsi="Times New Roman CYR" w:cs="Times New Roman CYR"/>
            <w:lang w:val="ru-RU"/>
          </w:rPr>
          <w:delText>перевозочных документов на порожние и груженые вагоны</w:delText>
        </w:r>
        <w:r w:rsidR="006B76D6" w:rsidDel="008E7154">
          <w:rPr>
            <w:rFonts w:ascii="Times New Roman CYR" w:hAnsi="Times New Roman CYR" w:cs="Times New Roman CYR"/>
            <w:lang w:val="ru-RU"/>
          </w:rPr>
          <w:delText xml:space="preserve"> </w:delText>
        </w:r>
        <w:r w:rsidR="006B76D6" w:rsidDel="008E7154">
          <w:rPr>
            <w:rFonts w:ascii="Times New Roman" w:hAnsi="Times New Roman"/>
            <w:lang w:val="ru-RU"/>
          </w:rPr>
          <w:delText xml:space="preserve">происходит в АС « Клиент УЗ». </w:delText>
        </w:r>
        <w:r w:rsidR="006B76D6" w:rsidRPr="00852A99" w:rsidDel="008E7154">
          <w:rPr>
            <w:rFonts w:eastAsiaTheme="minorEastAsia" w:hAnsi="Arial" w:cstheme="minorBidi"/>
            <w:color w:val="000000" w:themeColor="dark1"/>
            <w:kern w:val="24"/>
            <w:sz w:val="22"/>
            <w:szCs w:val="22"/>
            <w:lang w:val="ru-RU" w:eastAsia="ru-RU"/>
          </w:rPr>
          <w:delText xml:space="preserve"> </w:delText>
        </w:r>
        <w:r w:rsidR="006B76D6" w:rsidRPr="00583DA0" w:rsidDel="008E7154">
          <w:rPr>
            <w:rFonts w:ascii="Times New Roman" w:hAnsi="Times New Roman"/>
            <w:lang w:val="ru-RU"/>
          </w:rPr>
          <w:delText>Отсутствует информаци</w:delText>
        </w:r>
        <w:r w:rsidR="006B76D6" w:rsidDel="008E7154">
          <w:rPr>
            <w:rFonts w:ascii="Times New Roman" w:hAnsi="Times New Roman"/>
            <w:lang w:val="ru-RU"/>
          </w:rPr>
          <w:delText xml:space="preserve">я о дате и времени раскредитации ЭПД в </w:delText>
        </w:r>
        <w:r w:rsidR="006B76D6" w:rsidRPr="00583DA0" w:rsidDel="008E7154">
          <w:rPr>
            <w:rFonts w:ascii="Times New Roman" w:hAnsi="Times New Roman"/>
            <w:lang w:val="ru-RU"/>
          </w:rPr>
          <w:delText xml:space="preserve"> </w:delText>
        </w:r>
        <w:r w:rsidR="006B76D6" w:rsidRPr="00352B98" w:rsidDel="008E7154">
          <w:rPr>
            <w:rFonts w:ascii="Times New Roman" w:hAnsi="Times New Roman"/>
            <w:lang w:val="ru-RU"/>
          </w:rPr>
          <w:delText>КИС</w:delText>
        </w:r>
        <w:r w:rsidR="006B76D6" w:rsidDel="008E7154">
          <w:rPr>
            <w:rFonts w:ascii="Times New Roman" w:hAnsi="Times New Roman"/>
            <w:lang w:val="ru-RU"/>
          </w:rPr>
          <w:delText xml:space="preserve"> « Транспорт».</w:delText>
        </w:r>
      </w:del>
    </w:p>
    <w:p w14:paraId="55D2BEF3" w14:textId="12F532CF" w:rsidR="006B76D6" w:rsidRPr="00656859" w:rsidDel="008E7154" w:rsidRDefault="006B76D6" w:rsidP="006B76D6">
      <w:pPr>
        <w:spacing w:line="360" w:lineRule="auto"/>
        <w:ind w:firstLine="567"/>
        <w:jc w:val="both"/>
        <w:rPr>
          <w:del w:id="222" w:author="Shuba, Irina V" w:date="2020-01-10T15:27:00Z"/>
          <w:rFonts w:ascii="Times New Roman" w:hAnsi="Times New Roman"/>
          <w:lang w:val="ru-RU"/>
        </w:rPr>
      </w:pPr>
      <w:commentRangeStart w:id="223"/>
      <w:commentRangeStart w:id="224"/>
      <w:del w:id="225" w:author="Shuba, Irina V" w:date="2020-01-10T15:27:00Z">
        <w:r w:rsidDel="008E7154">
          <w:rPr>
            <w:rFonts w:ascii="Times New Roman CYR" w:hAnsi="Times New Roman CYR" w:cs="Times New Roman CYR"/>
            <w:lang w:val="ru-RU"/>
          </w:rPr>
          <w:delText xml:space="preserve">Отсутствует </w:delText>
        </w:r>
        <w:r w:rsidRPr="00656859" w:rsidDel="008E7154">
          <w:rPr>
            <w:rFonts w:ascii="Times New Roman CYR" w:hAnsi="Times New Roman CYR" w:cs="Times New Roman CYR"/>
            <w:lang w:val="ru-RU"/>
          </w:rPr>
          <w:delText xml:space="preserve"> возможность поиска перевозочных документов </w:delText>
        </w:r>
        <w:r w:rsidDel="008E7154">
          <w:rPr>
            <w:rFonts w:ascii="Times New Roman CYR" w:hAnsi="Times New Roman CYR" w:cs="Times New Roman CYR"/>
            <w:lang w:val="ru-RU"/>
          </w:rPr>
          <w:delText>в системах предприятия</w:delText>
        </w:r>
        <w:commentRangeEnd w:id="223"/>
        <w:r w:rsidR="004C0D6B" w:rsidDel="008E7154">
          <w:rPr>
            <w:rStyle w:val="aff2"/>
          </w:rPr>
          <w:commentReference w:id="223"/>
        </w:r>
        <w:commentRangeEnd w:id="224"/>
        <w:r w:rsidR="00C453C7" w:rsidDel="008E7154">
          <w:rPr>
            <w:rStyle w:val="aff2"/>
          </w:rPr>
          <w:commentReference w:id="224"/>
        </w:r>
        <w:r w:rsidDel="008E7154">
          <w:rPr>
            <w:rFonts w:ascii="Times New Roman CYR" w:hAnsi="Times New Roman CYR" w:cs="Times New Roman CYR"/>
            <w:lang w:val="ru-RU"/>
          </w:rPr>
          <w:delText>.</w:delText>
        </w:r>
      </w:del>
    </w:p>
    <w:p w14:paraId="10F465C5" w14:textId="4D8EAA4C" w:rsidR="006B76D6" w:rsidRPr="00583DA0" w:rsidDel="008E7154" w:rsidRDefault="006B76D6" w:rsidP="006B76D6">
      <w:pPr>
        <w:spacing w:line="360" w:lineRule="auto"/>
        <w:ind w:firstLine="567"/>
        <w:jc w:val="both"/>
        <w:rPr>
          <w:del w:id="226" w:author="Shuba, Irina V" w:date="2020-01-10T15:27:00Z"/>
          <w:rFonts w:ascii="Times New Roman" w:hAnsi="Times New Roman"/>
          <w:lang w:val="ru-RU"/>
        </w:rPr>
      </w:pPr>
      <w:commentRangeStart w:id="227"/>
      <w:commentRangeStart w:id="228"/>
      <w:del w:id="229" w:author="Shuba, Irina V" w:date="2020-01-10T15:27:00Z">
        <w:r w:rsidDel="008E7154">
          <w:rPr>
            <w:rFonts w:ascii="Times New Roman" w:hAnsi="Times New Roman"/>
            <w:lang w:val="ru-RU"/>
          </w:rPr>
          <w:delText xml:space="preserve">Не обеспечен контроль по прибытию </w:delText>
        </w:r>
        <w:r w:rsidR="00412F6C" w:rsidDel="008E7154">
          <w:rPr>
            <w:rFonts w:ascii="Times New Roman" w:hAnsi="Times New Roman"/>
            <w:lang w:val="ru-RU"/>
          </w:rPr>
          <w:delText xml:space="preserve">порожних вагонов и </w:delText>
        </w:r>
        <w:r w:rsidDel="008E7154">
          <w:rPr>
            <w:rFonts w:ascii="Times New Roman" w:hAnsi="Times New Roman"/>
            <w:lang w:val="ru-RU"/>
          </w:rPr>
          <w:delText>груза на комбинат</w:delText>
        </w:r>
        <w:commentRangeEnd w:id="227"/>
        <w:r w:rsidR="00DD2437" w:rsidDel="008E7154">
          <w:rPr>
            <w:rStyle w:val="aff2"/>
          </w:rPr>
          <w:commentReference w:id="227"/>
        </w:r>
        <w:commentRangeEnd w:id="228"/>
        <w:r w:rsidR="00486A22" w:rsidDel="008E7154">
          <w:rPr>
            <w:rStyle w:val="aff2"/>
          </w:rPr>
          <w:commentReference w:id="228"/>
        </w:r>
        <w:r w:rsidDel="008E7154">
          <w:rPr>
            <w:rFonts w:ascii="Times New Roman" w:hAnsi="Times New Roman"/>
            <w:lang w:val="ru-RU"/>
          </w:rPr>
          <w:delText>, в части  учета  вагонов , указанных</w:delText>
        </w:r>
        <w:r w:rsidR="008873D7" w:rsidDel="008E7154">
          <w:rPr>
            <w:rFonts w:ascii="Times New Roman" w:hAnsi="Times New Roman"/>
            <w:lang w:val="ru-RU"/>
          </w:rPr>
          <w:delText xml:space="preserve"> №№</w:delText>
        </w:r>
        <w:r w:rsidDel="008E7154">
          <w:rPr>
            <w:rFonts w:ascii="Times New Roman" w:hAnsi="Times New Roman"/>
            <w:lang w:val="ru-RU"/>
          </w:rPr>
          <w:delText xml:space="preserve"> в перевозочных документах с  фактически прибывшими номерами вагонов, распознанными   системой  считывания номеров вагонов .</w:delText>
        </w:r>
      </w:del>
    </w:p>
    <w:p w14:paraId="0AF0E2DA" w14:textId="77777777" w:rsidR="006B76D6" w:rsidRPr="00F619D3" w:rsidRDefault="006B76D6" w:rsidP="006B76D6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системы.</w:t>
      </w:r>
    </w:p>
    <w:p w14:paraId="563B8615" w14:textId="77777777" w:rsidR="006B76D6" w:rsidRDefault="006B76D6" w:rsidP="006B76D6">
      <w:pPr>
        <w:pStyle w:val="a5"/>
        <w:spacing w:line="360" w:lineRule="auto"/>
        <w:ind w:left="480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Название системы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« Учет</w:t>
      </w:r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использования вагонов внешнего прибытия».</w:t>
      </w:r>
    </w:p>
    <w:p w14:paraId="4493B902" w14:textId="77777777" w:rsidR="006B76D6" w:rsidRDefault="006B76D6" w:rsidP="006B76D6">
      <w:pPr>
        <w:pStyle w:val="a5"/>
        <w:spacing w:line="360" w:lineRule="auto"/>
        <w:ind w:left="480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Данная система состоит из 5-ти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подсистем :</w:t>
      </w:r>
      <w:proofErr w:type="gramEnd"/>
    </w:p>
    <w:p w14:paraId="722D5259" w14:textId="77777777" w:rsidR="006B76D6" w:rsidRDefault="006B76D6" w:rsidP="006B76D6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Номерной учет по прибытию;</w:t>
      </w:r>
    </w:p>
    <w:p w14:paraId="4FBD0B41" w14:textId="77777777" w:rsidR="006B76D6" w:rsidRDefault="006B76D6" w:rsidP="006B76D6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Прием груза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( </w:t>
      </w:r>
      <w:proofErr w:type="spellStart"/>
      <w:r>
        <w:rPr>
          <w:rFonts w:ascii="Times New Roman" w:hAnsi="Times New Roman"/>
          <w:spacing w:val="0"/>
          <w:sz w:val="24"/>
          <w:szCs w:val="24"/>
          <w:lang w:val="ru-RU"/>
        </w:rPr>
        <w:t>раскредитация</w:t>
      </w:r>
      <w:proofErr w:type="spellEnd"/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>);</w:t>
      </w:r>
    </w:p>
    <w:p w14:paraId="22659E3F" w14:textId="77777777" w:rsidR="006B76D6" w:rsidRDefault="006B76D6" w:rsidP="006B76D6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/>
          <w:spacing w:val="0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pacing w:val="0"/>
          <w:sz w:val="24"/>
          <w:szCs w:val="24"/>
          <w:lang w:val="ru-RU"/>
        </w:rPr>
        <w:t>Электронатурка</w:t>
      </w:r>
      <w:proofErr w:type="spell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( </w:t>
      </w:r>
      <w:r w:rsidR="00E77082">
        <w:rPr>
          <w:rFonts w:ascii="Times New Roman" w:hAnsi="Times New Roman"/>
          <w:spacing w:val="0"/>
          <w:sz w:val="24"/>
          <w:szCs w:val="24"/>
          <w:lang w:val="ru-RU"/>
        </w:rPr>
        <w:t>сравнение</w:t>
      </w:r>
      <w:proofErr w:type="gramEnd"/>
      <w:r w:rsidR="00E77082">
        <w:rPr>
          <w:rFonts w:ascii="Times New Roman" w:hAnsi="Times New Roman"/>
          <w:spacing w:val="0"/>
          <w:sz w:val="24"/>
          <w:szCs w:val="24"/>
          <w:lang w:val="ru-RU"/>
        </w:rPr>
        <w:t xml:space="preserve"> веса по </w:t>
      </w:r>
      <w:r>
        <w:rPr>
          <w:rFonts w:ascii="Times New Roman" w:hAnsi="Times New Roman"/>
          <w:spacing w:val="0"/>
          <w:sz w:val="24"/>
          <w:szCs w:val="24"/>
          <w:lang w:val="ru-RU"/>
        </w:rPr>
        <w:t>результат</w:t>
      </w:r>
      <w:r w:rsidR="00E77082">
        <w:rPr>
          <w:rFonts w:ascii="Times New Roman" w:hAnsi="Times New Roman"/>
          <w:spacing w:val="0"/>
          <w:sz w:val="24"/>
          <w:szCs w:val="24"/>
          <w:lang w:val="ru-RU"/>
        </w:rPr>
        <w:t>ам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перевески</w:t>
      </w:r>
      <w:r w:rsidR="00E77082">
        <w:rPr>
          <w:rFonts w:ascii="Times New Roman" w:hAnsi="Times New Roman"/>
          <w:spacing w:val="0"/>
          <w:sz w:val="24"/>
          <w:szCs w:val="24"/>
          <w:lang w:val="ru-RU"/>
        </w:rPr>
        <w:t xml:space="preserve"> и весом, указанном в документе</w:t>
      </w:r>
      <w:r>
        <w:rPr>
          <w:rFonts w:ascii="Times New Roman" w:hAnsi="Times New Roman"/>
          <w:spacing w:val="0"/>
          <w:sz w:val="24"/>
          <w:szCs w:val="24"/>
          <w:lang w:val="ru-RU"/>
        </w:rPr>
        <w:t>);</w:t>
      </w:r>
    </w:p>
    <w:p w14:paraId="2F74A45D" w14:textId="77777777" w:rsidR="006B76D6" w:rsidRDefault="006B76D6" w:rsidP="006B76D6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/>
          <w:spacing w:val="0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pacing w:val="0"/>
          <w:sz w:val="24"/>
          <w:szCs w:val="24"/>
          <w:lang w:val="ru-RU"/>
        </w:rPr>
        <w:t>Ж.д</w:t>
      </w:r>
      <w:proofErr w:type="spellEnd"/>
      <w:r>
        <w:rPr>
          <w:rFonts w:ascii="Times New Roman" w:hAnsi="Times New Roman"/>
          <w:spacing w:val="0"/>
          <w:sz w:val="24"/>
          <w:szCs w:val="24"/>
          <w:lang w:val="ru-RU"/>
        </w:rPr>
        <w:t>. тариф по прибытию + обработка данных по прибытию;</w:t>
      </w:r>
    </w:p>
    <w:p w14:paraId="28D25695" w14:textId="77777777" w:rsidR="006B76D6" w:rsidRDefault="006B76D6" w:rsidP="006B76D6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Редактор справочников по прибытию</w:t>
      </w:r>
    </w:p>
    <w:p w14:paraId="285060F5" w14:textId="77777777" w:rsidR="006B76D6" w:rsidRPr="007D72B4" w:rsidRDefault="006B76D6" w:rsidP="006B76D6">
      <w:pPr>
        <w:pStyle w:val="a5"/>
        <w:ind w:left="480"/>
        <w:rPr>
          <w:rFonts w:ascii="Times New Roman" w:hAnsi="Times New Roman"/>
          <w:spacing w:val="0"/>
          <w:sz w:val="24"/>
          <w:szCs w:val="24"/>
          <w:lang w:val="ru-RU"/>
        </w:rPr>
      </w:pPr>
    </w:p>
    <w:p w14:paraId="2EA44DC7" w14:textId="77777777" w:rsidR="006B76D6" w:rsidRDefault="006B76D6" w:rsidP="006B76D6">
      <w:pPr>
        <w:tabs>
          <w:tab w:val="left" w:pos="3291"/>
        </w:tabs>
      </w:pPr>
    </w:p>
    <w:p w14:paraId="70489CAA" w14:textId="5B90A27E" w:rsidR="006B76D6" w:rsidRDefault="00254DBA" w:rsidP="006B76D6">
      <w:ins w:id="230" w:author="Shuba, Irina V" w:date="2020-01-10T15:32:00Z">
        <w:r>
          <w:rPr>
            <w:noProof/>
            <w:lang w:val="ru-RU" w:eastAsia="ru-RU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6B6940A" wp14:editId="7DBE95A5">
                  <wp:simplePos x="0" y="0"/>
                  <wp:positionH relativeFrom="column">
                    <wp:posOffset>1558290</wp:posOffset>
                  </wp:positionH>
                  <wp:positionV relativeFrom="paragraph">
                    <wp:posOffset>1021057</wp:posOffset>
                  </wp:positionV>
                  <wp:extent cx="2095500" cy="275613"/>
                  <wp:effectExtent l="19050" t="0" r="38100" b="10160"/>
                  <wp:wrapNone/>
                  <wp:docPr id="26" name="Полилиния 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095500" cy="275613"/>
                          </a:xfrm>
                          <a:custGeom>
                            <a:avLst/>
                            <a:gdLst>
                              <a:gd name="connsiteX0" fmla="*/ 276225 w 2095500"/>
                              <a:gd name="connsiteY0" fmla="*/ 56538 h 275613"/>
                              <a:gd name="connsiteX1" fmla="*/ 228600 w 2095500"/>
                              <a:gd name="connsiteY1" fmla="*/ 66063 h 275613"/>
                              <a:gd name="connsiteX2" fmla="*/ 171450 w 2095500"/>
                              <a:gd name="connsiteY2" fmla="*/ 75588 h 275613"/>
                              <a:gd name="connsiteX3" fmla="*/ 114300 w 2095500"/>
                              <a:gd name="connsiteY3" fmla="*/ 94638 h 275613"/>
                              <a:gd name="connsiteX4" fmla="*/ 85725 w 2095500"/>
                              <a:gd name="connsiteY4" fmla="*/ 104163 h 275613"/>
                              <a:gd name="connsiteX5" fmla="*/ 57150 w 2095500"/>
                              <a:gd name="connsiteY5" fmla="*/ 113688 h 275613"/>
                              <a:gd name="connsiteX6" fmla="*/ 0 w 2095500"/>
                              <a:gd name="connsiteY6" fmla="*/ 161313 h 275613"/>
                              <a:gd name="connsiteX7" fmla="*/ 9525 w 2095500"/>
                              <a:gd name="connsiteY7" fmla="*/ 199413 h 275613"/>
                              <a:gd name="connsiteX8" fmla="*/ 38100 w 2095500"/>
                              <a:gd name="connsiteY8" fmla="*/ 208938 h 275613"/>
                              <a:gd name="connsiteX9" fmla="*/ 123825 w 2095500"/>
                              <a:gd name="connsiteY9" fmla="*/ 237513 h 275613"/>
                              <a:gd name="connsiteX10" fmla="*/ 333375 w 2095500"/>
                              <a:gd name="connsiteY10" fmla="*/ 227988 h 275613"/>
                              <a:gd name="connsiteX11" fmla="*/ 371475 w 2095500"/>
                              <a:gd name="connsiteY11" fmla="*/ 218463 h 275613"/>
                              <a:gd name="connsiteX12" fmla="*/ 514350 w 2095500"/>
                              <a:gd name="connsiteY12" fmla="*/ 227988 h 275613"/>
                              <a:gd name="connsiteX13" fmla="*/ 685800 w 2095500"/>
                              <a:gd name="connsiteY13" fmla="*/ 247038 h 275613"/>
                              <a:gd name="connsiteX14" fmla="*/ 1238250 w 2095500"/>
                              <a:gd name="connsiteY14" fmla="*/ 275613 h 275613"/>
                              <a:gd name="connsiteX15" fmla="*/ 1990725 w 2095500"/>
                              <a:gd name="connsiteY15" fmla="*/ 266088 h 275613"/>
                              <a:gd name="connsiteX16" fmla="*/ 2019300 w 2095500"/>
                              <a:gd name="connsiteY16" fmla="*/ 256563 h 275613"/>
                              <a:gd name="connsiteX17" fmla="*/ 2076450 w 2095500"/>
                              <a:gd name="connsiteY17" fmla="*/ 208938 h 275613"/>
                              <a:gd name="connsiteX18" fmla="*/ 2095500 w 2095500"/>
                              <a:gd name="connsiteY18" fmla="*/ 180363 h 275613"/>
                              <a:gd name="connsiteX19" fmla="*/ 2085975 w 2095500"/>
                              <a:gd name="connsiteY19" fmla="*/ 113688 h 275613"/>
                              <a:gd name="connsiteX20" fmla="*/ 2057400 w 2095500"/>
                              <a:gd name="connsiteY20" fmla="*/ 104163 h 275613"/>
                              <a:gd name="connsiteX21" fmla="*/ 2000250 w 2095500"/>
                              <a:gd name="connsiteY21" fmla="*/ 94638 h 275613"/>
                              <a:gd name="connsiteX22" fmla="*/ 1952625 w 2095500"/>
                              <a:gd name="connsiteY22" fmla="*/ 85113 h 275613"/>
                              <a:gd name="connsiteX23" fmla="*/ 1343025 w 2095500"/>
                              <a:gd name="connsiteY23" fmla="*/ 75588 h 275613"/>
                              <a:gd name="connsiteX24" fmla="*/ 1276350 w 2095500"/>
                              <a:gd name="connsiteY24" fmla="*/ 56538 h 275613"/>
                              <a:gd name="connsiteX25" fmla="*/ 1209675 w 2095500"/>
                              <a:gd name="connsiteY25" fmla="*/ 37488 h 275613"/>
                              <a:gd name="connsiteX26" fmla="*/ 771525 w 2095500"/>
                              <a:gd name="connsiteY26" fmla="*/ 27963 h 275613"/>
                              <a:gd name="connsiteX27" fmla="*/ 323850 w 2095500"/>
                              <a:gd name="connsiteY27" fmla="*/ 27963 h 275613"/>
                              <a:gd name="connsiteX28" fmla="*/ 276225 w 2095500"/>
                              <a:gd name="connsiteY28" fmla="*/ 56538 h 27561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</a:cxnLst>
                            <a:rect l="l" t="t" r="r" b="b"/>
                            <a:pathLst>
                              <a:path w="2095500" h="275613">
                                <a:moveTo>
                                  <a:pt x="276225" y="56538"/>
                                </a:moveTo>
                                <a:cubicBezTo>
                                  <a:pt x="260350" y="62888"/>
                                  <a:pt x="244528" y="63167"/>
                                  <a:pt x="228600" y="66063"/>
                                </a:cubicBezTo>
                                <a:cubicBezTo>
                                  <a:pt x="209599" y="69518"/>
                                  <a:pt x="190186" y="70904"/>
                                  <a:pt x="171450" y="75588"/>
                                </a:cubicBezTo>
                                <a:cubicBezTo>
                                  <a:pt x="151969" y="80458"/>
                                  <a:pt x="133350" y="88288"/>
                                  <a:pt x="114300" y="94638"/>
                                </a:cubicBezTo>
                                <a:lnTo>
                                  <a:pt x="85725" y="104163"/>
                                </a:lnTo>
                                <a:cubicBezTo>
                                  <a:pt x="76200" y="107338"/>
                                  <a:pt x="65504" y="108119"/>
                                  <a:pt x="57150" y="113688"/>
                                </a:cubicBezTo>
                                <a:cubicBezTo>
                                  <a:pt x="17367" y="140210"/>
                                  <a:pt x="36670" y="124643"/>
                                  <a:pt x="0" y="161313"/>
                                </a:cubicBezTo>
                                <a:cubicBezTo>
                                  <a:pt x="3175" y="174013"/>
                                  <a:pt x="1347" y="189191"/>
                                  <a:pt x="9525" y="199413"/>
                                </a:cubicBezTo>
                                <a:cubicBezTo>
                                  <a:pt x="15797" y="207253"/>
                                  <a:pt x="29120" y="204448"/>
                                  <a:pt x="38100" y="208938"/>
                                </a:cubicBezTo>
                                <a:cubicBezTo>
                                  <a:pt x="105066" y="242421"/>
                                  <a:pt x="17725" y="219830"/>
                                  <a:pt x="123825" y="237513"/>
                                </a:cubicBezTo>
                                <a:cubicBezTo>
                                  <a:pt x="193675" y="234338"/>
                                  <a:pt x="263659" y="233351"/>
                                  <a:pt x="333375" y="227988"/>
                                </a:cubicBezTo>
                                <a:cubicBezTo>
                                  <a:pt x="346427" y="226984"/>
                                  <a:pt x="358384" y="218463"/>
                                  <a:pt x="371475" y="218463"/>
                                </a:cubicBezTo>
                                <a:cubicBezTo>
                                  <a:pt x="419206" y="218463"/>
                                  <a:pt x="466725" y="224813"/>
                                  <a:pt x="514350" y="227988"/>
                                </a:cubicBezTo>
                                <a:cubicBezTo>
                                  <a:pt x="586227" y="251947"/>
                                  <a:pt x="542316" y="239981"/>
                                  <a:pt x="685800" y="247038"/>
                                </a:cubicBezTo>
                                <a:cubicBezTo>
                                  <a:pt x="1241675" y="274376"/>
                                  <a:pt x="957468" y="252215"/>
                                  <a:pt x="1238250" y="275613"/>
                                </a:cubicBezTo>
                                <a:lnTo>
                                  <a:pt x="1990725" y="266088"/>
                                </a:lnTo>
                                <a:cubicBezTo>
                                  <a:pt x="2000762" y="265843"/>
                                  <a:pt x="2010320" y="261053"/>
                                  <a:pt x="2019300" y="256563"/>
                                </a:cubicBezTo>
                                <a:cubicBezTo>
                                  <a:pt x="2040707" y="245859"/>
                                  <a:pt x="2061403" y="226994"/>
                                  <a:pt x="2076450" y="208938"/>
                                </a:cubicBezTo>
                                <a:cubicBezTo>
                                  <a:pt x="2083779" y="200144"/>
                                  <a:pt x="2089150" y="189888"/>
                                  <a:pt x="2095500" y="180363"/>
                                </a:cubicBezTo>
                                <a:cubicBezTo>
                                  <a:pt x="2092325" y="158138"/>
                                  <a:pt x="2096015" y="133768"/>
                                  <a:pt x="2085975" y="113688"/>
                                </a:cubicBezTo>
                                <a:cubicBezTo>
                                  <a:pt x="2081485" y="104708"/>
                                  <a:pt x="2067201" y="106341"/>
                                  <a:pt x="2057400" y="104163"/>
                                </a:cubicBezTo>
                                <a:cubicBezTo>
                                  <a:pt x="2038547" y="99973"/>
                                  <a:pt x="2019251" y="98093"/>
                                  <a:pt x="2000250" y="94638"/>
                                </a:cubicBezTo>
                                <a:cubicBezTo>
                                  <a:pt x="1984322" y="91742"/>
                                  <a:pt x="1968808" y="85582"/>
                                  <a:pt x="1952625" y="85113"/>
                                </a:cubicBezTo>
                                <a:cubicBezTo>
                                  <a:pt x="1749486" y="79225"/>
                                  <a:pt x="1546225" y="78763"/>
                                  <a:pt x="1343025" y="75588"/>
                                </a:cubicBezTo>
                                <a:cubicBezTo>
                                  <a:pt x="1274512" y="52750"/>
                                  <a:pt x="1360071" y="80458"/>
                                  <a:pt x="1276350" y="56538"/>
                                </a:cubicBezTo>
                                <a:cubicBezTo>
                                  <a:pt x="1258770" y="51515"/>
                                  <a:pt x="1226987" y="38180"/>
                                  <a:pt x="1209675" y="37488"/>
                                </a:cubicBezTo>
                                <a:cubicBezTo>
                                  <a:pt x="1063707" y="31649"/>
                                  <a:pt x="917575" y="31138"/>
                                  <a:pt x="771525" y="27963"/>
                                </a:cubicBezTo>
                                <a:cubicBezTo>
                                  <a:pt x="612011" y="-25208"/>
                                  <a:pt x="730353" y="10665"/>
                                  <a:pt x="323850" y="27963"/>
                                </a:cubicBezTo>
                                <a:cubicBezTo>
                                  <a:pt x="313819" y="28390"/>
                                  <a:pt x="292100" y="50188"/>
                                  <a:pt x="276225" y="5653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208C1B36" id="Полилиния 26" o:spid="_x0000_s1026" style="position:absolute;margin-left:122.7pt;margin-top:80.4pt;width:165pt;height:2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95500,27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" path="m276225,56538v-15875,6350,-31697,6629,-47625,9525c209599,69518,190186,70904,171450,75588v-19481,4870,-38100,12700,-57150,19050l85725,104163v-9525,3175,-20221,3956,-28575,9525c17367,140210,36670,124643,,161313v3175,12700,1347,27878,9525,38100c15797,207253,29120,204448,38100,208938v66966,33483,-20375,10892,85725,28575c193675,234338,263659,233351,333375,227988v13052,-1004,25009,-9525,38100,-9525c419206,218463,466725,224813,514350,227988v71877,23959,27966,11993,171450,19050c1241675,274376,957468,252215,1238250,275613r752475,-9525c2000762,265843,2010320,261053,2019300,256563v21407,-10704,42103,-29569,57150,-47625c2083779,200144,2089150,189888,2095500,180363v-3175,-22225,515,-46595,-9525,-66675c2081485,104708,2067201,106341,2057400,104163v-18853,-4190,-38149,-6070,-57150,-9525c1984322,91742,1968808,85582,1952625,85113,1749486,79225,1546225,78763,1343025,75588v-68513,-22838,17046,4870,-66675,-19050c1258770,51515,1226987,38180,1209675,37488,1063707,31649,917575,31138,771525,27963v-159514,-53171,-41172,-17298,-447675,c313819,28390,292100,50188,276225,56538xe" filled="f" strokecolor="red" strokeweight="1pt">
                  <v:stroke joinstyle="miter"/>
                  <v:path arrowok="t" o:connecttype="custom" o:connectlocs="276225,56538;228600,66063;171450,75588;114300,94638;85725,104163;57150,113688;0,161313;9525,199413;38100,208938;123825,237513;333375,227988;371475,218463;514350,227988;685800,247038;1238250,275613;1990725,266088;2019300,256563;2076450,208938;2095500,180363;2085975,113688;2057400,104163;2000250,94638;1952625,85113;1343025,75588;1276350,56538;1209675,37488;771525,27963;323850,27963;276225,56538" o:connectangles="0,0,0,0,0,0,0,0,0,0,0,0,0,0,0,0,0,0,0,0,0,0,0,0,0,0,0,0,0"/>
                </v:shape>
              </w:pict>
            </mc:Fallback>
          </mc:AlternateContent>
        </w:r>
      </w:ins>
      <w:r w:rsidR="006B76D6">
        <w:rPr>
          <w:noProof/>
          <w:lang w:val="ru-RU" w:eastAsia="ru-RU"/>
        </w:rPr>
        <w:drawing>
          <wp:inline distT="0" distB="0" distL="0" distR="0" wp14:anchorId="53E815EE" wp14:editId="099E3AE2">
            <wp:extent cx="5174615" cy="20802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09A4" w14:textId="77777777" w:rsidR="006B76D6" w:rsidRDefault="006B76D6" w:rsidP="006B76D6"/>
    <w:p w14:paraId="52119100" w14:textId="77777777" w:rsidR="006B76D6" w:rsidRPr="00A25E89" w:rsidRDefault="006B76D6" w:rsidP="006B76D6">
      <w:pPr>
        <w:spacing w:line="360" w:lineRule="auto"/>
        <w:ind w:firstLine="567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Функционирование системы</w:t>
      </w:r>
      <w:r w:rsidRPr="00A25E89">
        <w:rPr>
          <w:rFonts w:ascii="Times New Roman" w:hAnsi="Times New Roman"/>
          <w:lang w:val="ru-RU"/>
        </w:rPr>
        <w:t xml:space="preserve"> должно осуществляться через </w:t>
      </w:r>
      <w:r>
        <w:rPr>
          <w:rFonts w:ascii="Times New Roman" w:hAnsi="Times New Roman"/>
          <w:lang w:val="ru-RU"/>
        </w:rPr>
        <w:t xml:space="preserve">информационную </w:t>
      </w:r>
      <w:r w:rsidRPr="00A25E89">
        <w:rPr>
          <w:rFonts w:ascii="Times New Roman" w:hAnsi="Times New Roman"/>
          <w:lang w:val="ru-RU"/>
        </w:rPr>
        <w:t>сеть предприятия на базе взаимодействия между:</w:t>
      </w:r>
    </w:p>
    <w:p w14:paraId="06F47E3A" w14:textId="77777777" w:rsidR="006B76D6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Системой хранения данных, ЦОД АМКР (База данных</w:t>
      </w:r>
      <w:r w:rsidRPr="00592B5E">
        <w:rPr>
          <w:rFonts w:ascii="Times New Roman" w:hAnsi="Times New Roman"/>
          <w:spacing w:val="0"/>
          <w:sz w:val="24"/>
          <w:szCs w:val="24"/>
          <w:lang w:val="ru-RU"/>
        </w:rPr>
        <w:t xml:space="preserve">: </w:t>
      </w:r>
      <w:r w:rsidRPr="00A25E89">
        <w:rPr>
          <w:rFonts w:ascii="Times New Roman" w:hAnsi="Times New Roman"/>
          <w:spacing w:val="0"/>
          <w:sz w:val="24"/>
          <w:szCs w:val="24"/>
        </w:rPr>
        <w:t>MS</w:t>
      </w:r>
      <w:r w:rsidRPr="00A25E89"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r w:rsidRPr="00A25E89">
        <w:rPr>
          <w:rFonts w:ascii="Times New Roman" w:hAnsi="Times New Roman"/>
          <w:spacing w:val="0"/>
          <w:sz w:val="24"/>
          <w:szCs w:val="24"/>
        </w:rPr>
        <w:t>SQL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pacing w:val="0"/>
          <w:sz w:val="24"/>
          <w:szCs w:val="24"/>
        </w:rPr>
        <w:t>Server</w:t>
      </w:r>
      <w:r>
        <w:rPr>
          <w:rFonts w:ascii="Times New Roman" w:hAnsi="Times New Roman"/>
          <w:spacing w:val="0"/>
          <w:sz w:val="24"/>
          <w:szCs w:val="24"/>
          <w:lang w:val="ru-RU"/>
        </w:rPr>
        <w:t>)</w:t>
      </w:r>
      <w:r w:rsidRPr="00592B5E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6C9B26A6" w14:textId="77777777" w:rsidR="006B76D6" w:rsidRPr="00592B5E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Системой статической и аналитической обработки данных, ЦОД АМКР (Сервер приложений)</w:t>
      </w:r>
      <w:r w:rsidRPr="00592B5E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17269542" w14:textId="77777777" w:rsidR="006B76D6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Системой отображения аналитической отчетности и справочной информации (</w:t>
      </w:r>
      <w:r>
        <w:rPr>
          <w:rFonts w:ascii="Times New Roman" w:hAnsi="Times New Roman"/>
          <w:spacing w:val="0"/>
          <w:sz w:val="24"/>
          <w:szCs w:val="24"/>
        </w:rPr>
        <w:t>Web</w:t>
      </w:r>
      <w:r w:rsidRPr="00592B5E">
        <w:rPr>
          <w:rFonts w:ascii="Times New Roman" w:hAnsi="Times New Roman"/>
          <w:spacing w:val="0"/>
          <w:sz w:val="24"/>
          <w:szCs w:val="24"/>
          <w:lang w:val="ru-RU"/>
        </w:rPr>
        <w:t>-</w:t>
      </w:r>
      <w:r>
        <w:rPr>
          <w:rFonts w:ascii="Times New Roman" w:hAnsi="Times New Roman"/>
          <w:spacing w:val="0"/>
          <w:sz w:val="24"/>
          <w:szCs w:val="24"/>
          <w:lang w:val="ru-RU"/>
        </w:rPr>
        <w:t>сервисы «Аналитической отчетности»)</w:t>
      </w:r>
      <w:r w:rsidRPr="00592B5E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3E38CEA2" w14:textId="77777777" w:rsidR="006B76D6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Системой единой базы данных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весов ;</w:t>
      </w:r>
      <w:proofErr w:type="gramEnd"/>
    </w:p>
    <w:p w14:paraId="245BE589" w14:textId="77777777" w:rsidR="006B76D6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ПО </w:t>
      </w:r>
      <w:r>
        <w:rPr>
          <w:rFonts w:ascii="Times New Roman" w:hAnsi="Times New Roman"/>
          <w:spacing w:val="0"/>
          <w:sz w:val="24"/>
          <w:szCs w:val="24"/>
        </w:rPr>
        <w:t>SAP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, в части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информации ,</w:t>
      </w:r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указанной при формировании входящей поставки ;</w:t>
      </w:r>
    </w:p>
    <w:p w14:paraId="74817396" w14:textId="77777777" w:rsidR="006B76D6" w:rsidRPr="00912BC0" w:rsidRDefault="006B76D6" w:rsidP="006B76D6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lastRenderedPageBreak/>
        <w:t xml:space="preserve"> Обмен с системой АС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« Клиент</w:t>
      </w:r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УЗ» через СМС .</w:t>
      </w:r>
    </w:p>
    <w:p w14:paraId="253C31E3" w14:textId="77777777" w:rsidR="006B76D6" w:rsidRPr="007D7AFF" w:rsidRDefault="006B76D6" w:rsidP="006B76D6">
      <w:pPr>
        <w:pStyle w:val="a5"/>
        <w:autoSpaceDE w:val="0"/>
        <w:autoSpaceDN w:val="0"/>
        <w:adjustRightInd w:val="0"/>
        <w:spacing w:line="360" w:lineRule="auto"/>
        <w:ind w:left="426"/>
        <w:jc w:val="both"/>
        <w:rPr>
          <w:rFonts w:ascii="Times New Roman" w:hAnsi="Times New Roman"/>
          <w:lang w:val="ru-RU"/>
        </w:rPr>
      </w:pPr>
    </w:p>
    <w:p w14:paraId="115296A0" w14:textId="4C99333B" w:rsidR="006B76D6" w:rsidRPr="00F619D3" w:rsidRDefault="006B76D6" w:rsidP="006B76D6">
      <w:pPr>
        <w:spacing w:line="360" w:lineRule="auto"/>
        <w:rPr>
          <w:rFonts w:ascii="Times New Roman" w:hAnsi="Times New Roman"/>
          <w:b/>
          <w:i/>
          <w:sz w:val="28"/>
          <w:szCs w:val="28"/>
          <w:lang w:val="ru-RU"/>
        </w:rPr>
      </w:pPr>
      <w:r w:rsidRPr="00AA3879">
        <w:rPr>
          <w:rFonts w:ascii="Times New Roman" w:hAnsi="Times New Roman"/>
          <w:b/>
          <w:sz w:val="28"/>
          <w:szCs w:val="28"/>
          <w:lang w:val="ru-RU"/>
        </w:rPr>
        <w:t>4</w:t>
      </w:r>
      <w:r w:rsidRPr="00AA3879">
        <w:rPr>
          <w:rFonts w:ascii="Times New Roman" w:hAnsi="Times New Roman"/>
          <w:b/>
          <w:lang w:val="ru-RU"/>
        </w:rPr>
        <w:t>.</w:t>
      </w:r>
      <w:r>
        <w:rPr>
          <w:rFonts w:ascii="Times New Roman" w:hAnsi="Times New Roman"/>
          <w:lang w:val="ru-RU"/>
        </w:rPr>
        <w:t xml:space="preserve"> </w:t>
      </w:r>
      <w:r w:rsidRPr="00F619D3">
        <w:rPr>
          <w:rFonts w:ascii="Times New Roman" w:hAnsi="Times New Roman"/>
          <w:b/>
          <w:i/>
          <w:sz w:val="28"/>
          <w:szCs w:val="28"/>
          <w:lang w:val="ru-RU"/>
        </w:rPr>
        <w:t>Описание</w:t>
      </w:r>
      <w:ins w:id="231" w:author="Shuba, Irina V" w:date="2020-01-10T15:33:00Z">
        <w:r w:rsidR="001A5A98">
          <w:rPr>
            <w:rFonts w:ascii="Times New Roman" w:hAnsi="Times New Roman"/>
            <w:b/>
            <w:i/>
            <w:sz w:val="28"/>
            <w:szCs w:val="28"/>
            <w:lang w:val="ru-RU"/>
          </w:rPr>
          <w:t xml:space="preserve"> 1-й </w:t>
        </w:r>
        <w:proofErr w:type="gramStart"/>
        <w:r w:rsidR="001A5A98">
          <w:rPr>
            <w:rFonts w:ascii="Times New Roman" w:hAnsi="Times New Roman"/>
            <w:b/>
            <w:i/>
            <w:sz w:val="28"/>
            <w:szCs w:val="28"/>
            <w:lang w:val="ru-RU"/>
          </w:rPr>
          <w:t xml:space="preserve">подсистемы </w:t>
        </w:r>
      </w:ins>
      <w:r w:rsidRPr="00F619D3">
        <w:rPr>
          <w:rFonts w:ascii="Times New Roman" w:hAnsi="Times New Roman"/>
          <w:b/>
          <w:i/>
          <w:sz w:val="28"/>
          <w:szCs w:val="28"/>
          <w:lang w:val="ru-RU"/>
        </w:rPr>
        <w:t xml:space="preserve"> ПО</w:t>
      </w:r>
      <w:proofErr w:type="gramEnd"/>
      <w:r w:rsidRPr="00F619D3">
        <w:rPr>
          <w:rFonts w:ascii="Times New Roman" w:hAnsi="Times New Roman"/>
          <w:b/>
          <w:i/>
          <w:sz w:val="28"/>
          <w:szCs w:val="28"/>
          <w:lang w:val="ru-RU"/>
        </w:rPr>
        <w:t xml:space="preserve"> «</w:t>
      </w:r>
      <w:r>
        <w:rPr>
          <w:rFonts w:ascii="Times New Roman" w:hAnsi="Times New Roman"/>
          <w:b/>
          <w:i/>
          <w:u w:val="single"/>
          <w:lang w:val="ru-RU"/>
        </w:rPr>
        <w:t>НОМЕРНОЙ УЧЕТ ПО ПРИБЫТИЮ</w:t>
      </w:r>
      <w:r w:rsidRPr="00F619D3">
        <w:rPr>
          <w:rFonts w:ascii="Times New Roman" w:hAnsi="Times New Roman"/>
          <w:b/>
          <w:i/>
          <w:sz w:val="28"/>
          <w:szCs w:val="28"/>
          <w:lang w:val="ru-RU"/>
        </w:rPr>
        <w:t>».</w:t>
      </w:r>
    </w:p>
    <w:p w14:paraId="286944B4" w14:textId="77777777" w:rsidR="006B76D6" w:rsidRPr="00961065" w:rsidRDefault="006B76D6" w:rsidP="006B76D6">
      <w:pPr>
        <w:spacing w:line="360" w:lineRule="auto"/>
        <w:rPr>
          <w:rFonts w:ascii="Times New Roman" w:hAnsi="Times New Roman"/>
          <w:b/>
          <w:i/>
          <w:u w:val="single"/>
          <w:lang w:val="ru-RU"/>
        </w:rPr>
      </w:pPr>
      <w:r w:rsidRPr="00961065">
        <w:rPr>
          <w:rFonts w:ascii="Times New Roman" w:hAnsi="Times New Roman"/>
          <w:b/>
          <w:i/>
          <w:u w:val="single"/>
          <w:lang w:val="ru-RU"/>
        </w:rPr>
        <w:t>4.1 Основная форма «</w:t>
      </w:r>
      <w:r w:rsidRPr="00961065">
        <w:rPr>
          <w:rFonts w:ascii="Times New Roman" w:hAnsi="Times New Roman"/>
          <w:b/>
          <w:i/>
          <w:sz w:val="28"/>
          <w:szCs w:val="28"/>
          <w:u w:val="single"/>
          <w:lang w:val="ru-RU"/>
        </w:rPr>
        <w:t>Номерной учет по прибытию</w:t>
      </w:r>
      <w:r w:rsidRPr="00961065">
        <w:rPr>
          <w:rFonts w:ascii="Times New Roman" w:hAnsi="Times New Roman"/>
          <w:b/>
          <w:i/>
          <w:u w:val="single"/>
          <w:lang w:val="ru-RU"/>
        </w:rPr>
        <w:t>»</w:t>
      </w:r>
    </w:p>
    <w:p w14:paraId="697D794A" w14:textId="77777777" w:rsidR="006B76D6" w:rsidRPr="007D72B4" w:rsidRDefault="006B76D6" w:rsidP="006B76D6">
      <w:pPr>
        <w:spacing w:after="80" w:line="360" w:lineRule="auto"/>
        <w:ind w:firstLine="454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lang w:val="ru-RU"/>
        </w:rPr>
        <w:t xml:space="preserve">При запуске данного Проекта загружается основная </w:t>
      </w:r>
      <w:proofErr w:type="gramStart"/>
      <w:r w:rsidRPr="007D72B4">
        <w:rPr>
          <w:rFonts w:ascii="Times New Roman" w:hAnsi="Times New Roman"/>
          <w:lang w:val="ru-RU"/>
        </w:rPr>
        <w:t>форма ,</w:t>
      </w:r>
      <w:proofErr w:type="gramEnd"/>
      <w:r w:rsidRPr="007D72B4">
        <w:rPr>
          <w:rFonts w:ascii="Times New Roman" w:hAnsi="Times New Roman"/>
          <w:lang w:val="ru-RU"/>
        </w:rPr>
        <w:t xml:space="preserve"> которая состоит из следующих элементов:</w:t>
      </w:r>
    </w:p>
    <w:p w14:paraId="0DA30C2A" w14:textId="77777777" w:rsidR="006B76D6" w:rsidRPr="000F4BDA" w:rsidRDefault="006B76D6" w:rsidP="006B76D6">
      <w:pPr>
        <w:pStyle w:val="a5"/>
        <w:numPr>
          <w:ilvl w:val="0"/>
          <w:numId w:val="6"/>
        </w:numPr>
        <w:spacing w:after="80" w:line="276" w:lineRule="auto"/>
        <w:ind w:left="1077" w:hanging="397"/>
        <w:contextualSpacing/>
        <w:rPr>
          <w:rFonts w:ascii="Times New Roman" w:hAnsi="Times New Roman"/>
          <w:sz w:val="24"/>
          <w:szCs w:val="24"/>
        </w:rPr>
      </w:pPr>
      <w:r w:rsidRPr="007D72B4">
        <w:rPr>
          <w:rFonts w:ascii="Times New Roman" w:hAnsi="Times New Roman"/>
          <w:szCs w:val="24"/>
          <w:lang w:val="ru-RU"/>
        </w:rPr>
        <w:t xml:space="preserve"> </w:t>
      </w:r>
      <w:proofErr w:type="spellStart"/>
      <w:r w:rsidRPr="000F4BDA">
        <w:rPr>
          <w:rFonts w:ascii="Times New Roman" w:hAnsi="Times New Roman"/>
          <w:sz w:val="24"/>
          <w:szCs w:val="24"/>
        </w:rPr>
        <w:t>Заголовок</w:t>
      </w:r>
      <w:proofErr w:type="spellEnd"/>
      <w:r w:rsidRPr="000F4BDA">
        <w:rPr>
          <w:rFonts w:ascii="Times New Roman" w:hAnsi="Times New Roman"/>
          <w:sz w:val="24"/>
          <w:szCs w:val="24"/>
        </w:rPr>
        <w:t>;</w:t>
      </w:r>
    </w:p>
    <w:p w14:paraId="43165989" w14:textId="77777777" w:rsidR="006B76D6" w:rsidRPr="0045494D" w:rsidRDefault="006B76D6" w:rsidP="006B76D6">
      <w:pPr>
        <w:pStyle w:val="a5"/>
        <w:numPr>
          <w:ilvl w:val="0"/>
          <w:numId w:val="6"/>
        </w:numPr>
        <w:spacing w:after="80" w:line="276" w:lineRule="auto"/>
        <w:ind w:left="1077" w:hanging="397"/>
        <w:contextualSpacing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94D">
        <w:rPr>
          <w:rFonts w:ascii="Times New Roman" w:hAnsi="Times New Roman"/>
          <w:sz w:val="24"/>
          <w:szCs w:val="24"/>
        </w:rPr>
        <w:t>Основное</w:t>
      </w:r>
      <w:proofErr w:type="spellEnd"/>
      <w:r w:rsidRPr="004549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94D">
        <w:rPr>
          <w:rFonts w:ascii="Times New Roman" w:hAnsi="Times New Roman"/>
          <w:sz w:val="24"/>
          <w:szCs w:val="24"/>
        </w:rPr>
        <w:t>меню</w:t>
      </w:r>
      <w:proofErr w:type="spellEnd"/>
      <w:r w:rsidRPr="0045494D">
        <w:rPr>
          <w:rFonts w:ascii="Times New Roman" w:hAnsi="Times New Roman"/>
          <w:sz w:val="24"/>
          <w:szCs w:val="24"/>
        </w:rPr>
        <w:t>;</w:t>
      </w:r>
    </w:p>
    <w:p w14:paraId="4B75B20A" w14:textId="77777777" w:rsidR="006B76D6" w:rsidRPr="0045494D" w:rsidRDefault="006B76D6" w:rsidP="006B76D6">
      <w:pPr>
        <w:pStyle w:val="a5"/>
        <w:numPr>
          <w:ilvl w:val="0"/>
          <w:numId w:val="6"/>
        </w:numPr>
        <w:spacing w:after="80" w:line="276" w:lineRule="auto"/>
        <w:ind w:left="1077" w:hanging="397"/>
        <w:contextualSpacing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94D">
        <w:rPr>
          <w:rFonts w:ascii="Times New Roman" w:hAnsi="Times New Roman"/>
          <w:sz w:val="24"/>
          <w:szCs w:val="24"/>
        </w:rPr>
        <w:t>Рабочее</w:t>
      </w:r>
      <w:proofErr w:type="spellEnd"/>
      <w:r w:rsidRPr="004549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94D">
        <w:rPr>
          <w:rFonts w:ascii="Times New Roman" w:hAnsi="Times New Roman"/>
          <w:sz w:val="24"/>
          <w:szCs w:val="24"/>
        </w:rPr>
        <w:t>пространство</w:t>
      </w:r>
      <w:proofErr w:type="spellEnd"/>
      <w:r w:rsidRPr="0045494D">
        <w:rPr>
          <w:rFonts w:ascii="Times New Roman" w:hAnsi="Times New Roman"/>
          <w:sz w:val="24"/>
          <w:szCs w:val="24"/>
        </w:rPr>
        <w:t>;</w:t>
      </w:r>
    </w:p>
    <w:p w14:paraId="7D3BF83B" w14:textId="77777777" w:rsidR="006B76D6" w:rsidRPr="003E4CFB" w:rsidRDefault="006B76D6" w:rsidP="006B76D6">
      <w:pPr>
        <w:pStyle w:val="a5"/>
        <w:numPr>
          <w:ilvl w:val="0"/>
          <w:numId w:val="6"/>
        </w:numPr>
        <w:tabs>
          <w:tab w:val="left" w:pos="1134"/>
        </w:tabs>
        <w:spacing w:after="160" w:line="259" w:lineRule="auto"/>
        <w:ind w:firstLine="425"/>
        <w:contextualSpacing/>
      </w:pPr>
      <w:proofErr w:type="spellStart"/>
      <w:r w:rsidRPr="003E4CFB">
        <w:rPr>
          <w:rFonts w:ascii="Times New Roman" w:hAnsi="Times New Roman"/>
          <w:sz w:val="24"/>
          <w:szCs w:val="24"/>
        </w:rPr>
        <w:t>Статус-строка</w:t>
      </w:r>
      <w:proofErr w:type="spellEnd"/>
    </w:p>
    <w:p w14:paraId="00AEDE08" w14:textId="77777777" w:rsidR="006B76D6" w:rsidRDefault="006B76D6" w:rsidP="006B76D6">
      <w:r>
        <w:rPr>
          <w:noProof/>
          <w:lang w:val="ru-RU" w:eastAsia="ru-RU"/>
        </w:rPr>
        <w:drawing>
          <wp:inline distT="0" distB="0" distL="0" distR="0" wp14:anchorId="1645A767" wp14:editId="0933CFD8">
            <wp:extent cx="5747385" cy="2280920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9047" w14:textId="77777777" w:rsidR="006B76D6" w:rsidRDefault="006B76D6" w:rsidP="006B76D6"/>
    <w:p w14:paraId="4513D68D" w14:textId="77777777" w:rsidR="006B76D6" w:rsidRPr="007D2F51" w:rsidRDefault="006B76D6" w:rsidP="006B76D6">
      <w:pPr>
        <w:spacing w:after="80"/>
        <w:jc w:val="center"/>
        <w:rPr>
          <w:rFonts w:ascii="Times New Roman" w:hAnsi="Times New Roman"/>
          <w:lang w:val="ru-RU"/>
        </w:rPr>
      </w:pPr>
      <w:r w:rsidRPr="007D2F51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7D2F51">
        <w:rPr>
          <w:rFonts w:ascii="Times New Roman" w:hAnsi="Times New Roman"/>
          <w:lang w:val="ru-RU"/>
        </w:rPr>
        <w:t>1. Основная форма</w:t>
      </w:r>
    </w:p>
    <w:p w14:paraId="251AAD9A" w14:textId="77777777" w:rsidR="006B76D6" w:rsidRPr="007D2F51" w:rsidRDefault="006B76D6" w:rsidP="006B76D6">
      <w:pPr>
        <w:pStyle w:val="3"/>
        <w:numPr>
          <w:ilvl w:val="0"/>
          <w:numId w:val="0"/>
        </w:numPr>
        <w:ind w:left="720"/>
        <w:jc w:val="center"/>
        <w:rPr>
          <w:rFonts w:ascii="Times New Roman" w:hAnsi="Times New Roman"/>
          <w:b w:val="0"/>
          <w:color w:val="auto"/>
          <w:szCs w:val="28"/>
          <w:lang w:val="ru-RU"/>
        </w:rPr>
      </w:pPr>
      <w:r>
        <w:rPr>
          <w:rFonts w:ascii="Times New Roman" w:hAnsi="Times New Roman"/>
          <w:color w:val="auto"/>
          <w:szCs w:val="28"/>
          <w:lang w:val="ru-RU"/>
        </w:rPr>
        <w:t>4</w:t>
      </w:r>
      <w:r w:rsidRPr="007D2F51">
        <w:rPr>
          <w:rFonts w:ascii="Times New Roman" w:hAnsi="Times New Roman"/>
          <w:color w:val="auto"/>
          <w:szCs w:val="28"/>
          <w:lang w:val="ru-RU"/>
        </w:rPr>
        <w:t>.1.1. Заголовок</w:t>
      </w:r>
    </w:p>
    <w:p w14:paraId="0B82A046" w14:textId="77777777" w:rsidR="006B76D6" w:rsidRPr="007D72B4" w:rsidRDefault="006B76D6" w:rsidP="006B76D6">
      <w:pPr>
        <w:spacing w:after="80"/>
        <w:ind w:firstLine="452"/>
        <w:rPr>
          <w:rFonts w:ascii="Times New Roman" w:hAnsi="Times New Roman"/>
          <w:szCs w:val="28"/>
          <w:lang w:val="ru-RU"/>
        </w:rPr>
      </w:pPr>
      <w:r w:rsidRPr="007D72B4">
        <w:rPr>
          <w:rFonts w:ascii="Times New Roman" w:hAnsi="Times New Roman"/>
          <w:szCs w:val="28"/>
          <w:lang w:val="ru-RU"/>
        </w:rPr>
        <w:t>Заголовок основной формы предназначен для отображения следующей информации:</w:t>
      </w:r>
    </w:p>
    <w:p w14:paraId="2D4B612B" w14:textId="77777777" w:rsidR="006B76D6" w:rsidRPr="0045494D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proofErr w:type="spellStart"/>
      <w:r w:rsidRPr="0045494D">
        <w:rPr>
          <w:rFonts w:ascii="Times New Roman" w:hAnsi="Times New Roman"/>
          <w:szCs w:val="28"/>
        </w:rPr>
        <w:t>Название</w:t>
      </w:r>
      <w:proofErr w:type="spellEnd"/>
      <w:r w:rsidRPr="0045494D">
        <w:rPr>
          <w:rFonts w:ascii="Times New Roman" w:hAnsi="Times New Roman"/>
          <w:szCs w:val="28"/>
        </w:rPr>
        <w:t xml:space="preserve"> </w:t>
      </w:r>
      <w:proofErr w:type="spellStart"/>
      <w:r w:rsidRPr="0045494D">
        <w:rPr>
          <w:rFonts w:ascii="Times New Roman" w:hAnsi="Times New Roman"/>
          <w:szCs w:val="28"/>
        </w:rPr>
        <w:t>Проекта</w:t>
      </w:r>
      <w:proofErr w:type="spellEnd"/>
      <w:r w:rsidRPr="0045494D">
        <w:rPr>
          <w:rFonts w:ascii="Times New Roman" w:hAnsi="Times New Roman"/>
          <w:szCs w:val="28"/>
        </w:rPr>
        <w:t>;</w:t>
      </w:r>
    </w:p>
    <w:p w14:paraId="3FDB69E4" w14:textId="77777777" w:rsidR="006B76D6" w:rsidRPr="007D72B4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7D72B4">
        <w:rPr>
          <w:rFonts w:ascii="Times New Roman" w:hAnsi="Times New Roman"/>
          <w:szCs w:val="28"/>
          <w:lang w:val="ru-RU"/>
        </w:rPr>
        <w:t>Номер версии и дата последнего обновления Проекта;</w:t>
      </w:r>
    </w:p>
    <w:p w14:paraId="5F7A1D4D" w14:textId="77777777" w:rsidR="006B76D6" w:rsidRPr="007D72B4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7D72B4">
        <w:rPr>
          <w:rFonts w:ascii="Times New Roman" w:hAnsi="Times New Roman"/>
          <w:szCs w:val="28"/>
          <w:lang w:val="ru-RU"/>
        </w:rPr>
        <w:t>Пользователь, который работает в данном Проекте.</w:t>
      </w:r>
    </w:p>
    <w:p w14:paraId="6AC30C21" w14:textId="77777777" w:rsidR="006B76D6" w:rsidRPr="007D2F51" w:rsidRDefault="006B76D6" w:rsidP="006B76D6">
      <w:pPr>
        <w:pStyle w:val="3"/>
        <w:numPr>
          <w:ilvl w:val="0"/>
          <w:numId w:val="0"/>
        </w:numPr>
        <w:ind w:left="720"/>
        <w:jc w:val="center"/>
        <w:rPr>
          <w:rFonts w:ascii="Times New Roman" w:hAnsi="Times New Roman"/>
          <w:b w:val="0"/>
          <w:color w:val="auto"/>
          <w:szCs w:val="28"/>
          <w:lang w:val="ru-RU"/>
        </w:rPr>
      </w:pPr>
      <w:bookmarkStart w:id="232" w:name="_Toc497895102"/>
      <w:r>
        <w:rPr>
          <w:rFonts w:ascii="Times New Roman" w:hAnsi="Times New Roman"/>
          <w:color w:val="auto"/>
          <w:szCs w:val="28"/>
          <w:lang w:val="ru-RU"/>
        </w:rPr>
        <w:t>4</w:t>
      </w:r>
      <w:r w:rsidRPr="007D2F51">
        <w:rPr>
          <w:rFonts w:ascii="Times New Roman" w:hAnsi="Times New Roman"/>
          <w:color w:val="auto"/>
          <w:szCs w:val="28"/>
          <w:lang w:val="ru-RU"/>
        </w:rPr>
        <w:t>.1.2. Основное меню</w:t>
      </w:r>
      <w:bookmarkEnd w:id="232"/>
    </w:p>
    <w:p w14:paraId="57B5432D" w14:textId="77777777" w:rsidR="006B76D6" w:rsidRPr="007D72B4" w:rsidRDefault="006B76D6" w:rsidP="006B76D6">
      <w:pPr>
        <w:spacing w:after="80"/>
        <w:ind w:firstLine="452"/>
        <w:rPr>
          <w:rFonts w:ascii="Times New Roman" w:hAnsi="Times New Roman"/>
          <w:szCs w:val="28"/>
          <w:lang w:val="ru-RU"/>
        </w:rPr>
      </w:pPr>
      <w:r w:rsidRPr="007D72B4">
        <w:rPr>
          <w:rFonts w:ascii="Times New Roman" w:hAnsi="Times New Roman"/>
          <w:szCs w:val="28"/>
          <w:lang w:val="ru-RU"/>
        </w:rPr>
        <w:t>Основное меню состоит из следующих пунктов:</w:t>
      </w:r>
    </w:p>
    <w:p w14:paraId="5FDEF27B" w14:textId="77777777" w:rsidR="006B76D6" w:rsidRPr="0045494D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proofErr w:type="spellStart"/>
      <w:r w:rsidRPr="0045494D">
        <w:rPr>
          <w:rFonts w:ascii="Times New Roman" w:hAnsi="Times New Roman"/>
          <w:szCs w:val="28"/>
        </w:rPr>
        <w:t>Система</w:t>
      </w:r>
      <w:proofErr w:type="spellEnd"/>
      <w:r w:rsidRPr="0045494D">
        <w:rPr>
          <w:rFonts w:ascii="Times New Roman" w:hAnsi="Times New Roman"/>
          <w:szCs w:val="28"/>
        </w:rPr>
        <w:t>;</w:t>
      </w:r>
    </w:p>
    <w:p w14:paraId="0709506C" w14:textId="77777777" w:rsidR="006B76D6" w:rsidRPr="0045494D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proofErr w:type="spellStart"/>
      <w:r w:rsidRPr="0045494D">
        <w:rPr>
          <w:rFonts w:ascii="Times New Roman" w:hAnsi="Times New Roman"/>
          <w:szCs w:val="28"/>
        </w:rPr>
        <w:t>Ввод</w:t>
      </w:r>
      <w:proofErr w:type="spellEnd"/>
      <w:r w:rsidRPr="0045494D">
        <w:rPr>
          <w:rFonts w:ascii="Times New Roman" w:hAnsi="Times New Roman"/>
          <w:szCs w:val="28"/>
        </w:rPr>
        <w:t xml:space="preserve"> </w:t>
      </w:r>
      <w:proofErr w:type="spellStart"/>
      <w:r w:rsidRPr="0045494D">
        <w:rPr>
          <w:rFonts w:ascii="Times New Roman" w:hAnsi="Times New Roman"/>
          <w:szCs w:val="28"/>
        </w:rPr>
        <w:t>данных</w:t>
      </w:r>
      <w:proofErr w:type="spellEnd"/>
      <w:r w:rsidRPr="0045494D">
        <w:rPr>
          <w:rFonts w:ascii="Times New Roman" w:hAnsi="Times New Roman"/>
          <w:szCs w:val="28"/>
        </w:rPr>
        <w:t>;</w:t>
      </w:r>
    </w:p>
    <w:p w14:paraId="0B5EFCC1" w14:textId="77777777" w:rsidR="006B76D6" w:rsidRPr="0045494D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proofErr w:type="spellStart"/>
      <w:r w:rsidRPr="0045494D">
        <w:rPr>
          <w:rFonts w:ascii="Times New Roman" w:hAnsi="Times New Roman"/>
          <w:szCs w:val="28"/>
        </w:rPr>
        <w:t>Отчёты</w:t>
      </w:r>
      <w:proofErr w:type="spellEnd"/>
      <w:r w:rsidRPr="0045494D">
        <w:rPr>
          <w:rFonts w:ascii="Times New Roman" w:hAnsi="Times New Roman"/>
          <w:szCs w:val="28"/>
        </w:rPr>
        <w:t>;</w:t>
      </w:r>
    </w:p>
    <w:p w14:paraId="56133075" w14:textId="77777777" w:rsidR="006B76D6" w:rsidRPr="0045494D" w:rsidRDefault="006B76D6" w:rsidP="006B76D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proofErr w:type="spellStart"/>
      <w:r w:rsidRPr="0045494D">
        <w:rPr>
          <w:rFonts w:ascii="Times New Roman" w:hAnsi="Times New Roman"/>
          <w:szCs w:val="28"/>
        </w:rPr>
        <w:t>Настройки</w:t>
      </w:r>
      <w:proofErr w:type="spellEnd"/>
      <w:r w:rsidRPr="0045494D">
        <w:rPr>
          <w:rFonts w:ascii="Times New Roman" w:hAnsi="Times New Roman"/>
          <w:szCs w:val="28"/>
        </w:rPr>
        <w:t>.</w:t>
      </w:r>
    </w:p>
    <w:p w14:paraId="3936E91F" w14:textId="77777777" w:rsidR="006B76D6" w:rsidRDefault="006B76D6" w:rsidP="006B76D6">
      <w:pPr>
        <w:ind w:firstLine="708"/>
      </w:pPr>
      <w:r>
        <w:rPr>
          <w:noProof/>
          <w:lang w:val="ru-RU" w:eastAsia="ru-RU"/>
        </w:rPr>
        <w:drawing>
          <wp:inline distT="0" distB="0" distL="0" distR="0" wp14:anchorId="23B95881" wp14:editId="188507D6">
            <wp:extent cx="4803140" cy="85407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2454" w14:textId="77777777" w:rsidR="006B76D6" w:rsidRPr="007D2F51" w:rsidRDefault="006B76D6" w:rsidP="006B76D6">
      <w:pPr>
        <w:spacing w:after="80"/>
        <w:jc w:val="center"/>
        <w:rPr>
          <w:rFonts w:ascii="Times New Roman" w:hAnsi="Times New Roman"/>
          <w:lang w:val="ru-RU"/>
        </w:rPr>
      </w:pPr>
      <w:r>
        <w:lastRenderedPageBreak/>
        <w:tab/>
      </w:r>
      <w:r w:rsidRPr="007D2F51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7D2F51">
        <w:rPr>
          <w:rFonts w:ascii="Times New Roman" w:hAnsi="Times New Roman"/>
          <w:lang w:val="ru-RU"/>
        </w:rPr>
        <w:t>2. Подменю «Система»</w:t>
      </w:r>
    </w:p>
    <w:p w14:paraId="56706ABA" w14:textId="77777777" w:rsidR="006B76D6" w:rsidRPr="007D2F51" w:rsidRDefault="006B76D6" w:rsidP="006B76D6">
      <w:pPr>
        <w:spacing w:after="80"/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31BB54F6" w14:textId="77777777" w:rsidR="006B76D6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lang w:val="ru-RU"/>
        </w:rPr>
        <w:t>Данное подменю содержит 1 пункт «</w:t>
      </w:r>
      <w:r w:rsidRPr="007D72B4">
        <w:rPr>
          <w:rFonts w:ascii="Times New Roman" w:hAnsi="Times New Roman"/>
          <w:b/>
          <w:lang w:val="ru-RU"/>
        </w:rPr>
        <w:t>Выход</w:t>
      </w:r>
      <w:r w:rsidRPr="007D72B4">
        <w:rPr>
          <w:rFonts w:ascii="Times New Roman" w:hAnsi="Times New Roman"/>
          <w:lang w:val="ru-RU"/>
        </w:rPr>
        <w:t>», предназначенный для выхода из Проекта.</w:t>
      </w:r>
    </w:p>
    <w:p w14:paraId="7AB730B7" w14:textId="77777777" w:rsidR="006B76D6" w:rsidRPr="007D72B4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</w:p>
    <w:p w14:paraId="60D4C408" w14:textId="77777777" w:rsidR="006B76D6" w:rsidRDefault="006B76D6" w:rsidP="006B76D6">
      <w:pPr>
        <w:tabs>
          <w:tab w:val="left" w:pos="981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28A4E58" wp14:editId="4EEC6940">
            <wp:extent cx="4491355" cy="1477010"/>
            <wp:effectExtent l="0" t="0" r="444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41F1" w14:textId="77777777" w:rsidR="006B76D6" w:rsidRDefault="006B76D6" w:rsidP="006B76D6">
      <w:pPr>
        <w:rPr>
          <w:lang w:val="ru-RU"/>
        </w:rPr>
      </w:pPr>
    </w:p>
    <w:p w14:paraId="5CFBAEFD" w14:textId="77777777" w:rsidR="006B76D6" w:rsidRPr="007D72B4" w:rsidRDefault="006B76D6" w:rsidP="006B76D6">
      <w:pPr>
        <w:spacing w:after="80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7D72B4">
        <w:rPr>
          <w:rFonts w:ascii="Times New Roman" w:hAnsi="Times New Roman"/>
          <w:lang w:val="ru-RU"/>
        </w:rPr>
        <w:t>3. Подменю «Ввод данных»</w:t>
      </w:r>
    </w:p>
    <w:p w14:paraId="3E750417" w14:textId="77777777" w:rsidR="006B76D6" w:rsidRPr="007D72B4" w:rsidRDefault="006B76D6" w:rsidP="006B76D6">
      <w:pPr>
        <w:spacing w:after="80"/>
        <w:ind w:firstLine="454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lang w:val="ru-RU"/>
        </w:rPr>
        <w:t>Содержит пункты:</w:t>
      </w:r>
    </w:p>
    <w:p w14:paraId="2A2ABA94" w14:textId="77879794" w:rsidR="006B76D6" w:rsidRPr="00825FBE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ind w:left="0" w:firstLine="680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b/>
          <w:lang w:val="ru-RU"/>
        </w:rPr>
        <w:t>Ввод данных по прибытию</w:t>
      </w:r>
      <w:r w:rsidRPr="007D72B4">
        <w:rPr>
          <w:rFonts w:ascii="Times New Roman" w:hAnsi="Times New Roman"/>
          <w:lang w:val="ru-RU"/>
        </w:rPr>
        <w:t xml:space="preserve">- предназначен для ввода данных по прибывшему поезду на подъездной путь </w:t>
      </w:r>
      <w:del w:id="233" w:author="Shuba, Irina V" w:date="2020-01-10T15:33:00Z">
        <w:r w:rsidRPr="007D72B4" w:rsidDel="001A5A98">
          <w:rPr>
            <w:rFonts w:ascii="Times New Roman" w:hAnsi="Times New Roman"/>
            <w:lang w:val="ru-RU"/>
          </w:rPr>
          <w:delText>Ч</w:delText>
        </w:r>
      </w:del>
      <w:ins w:id="234" w:author="Shuba, Irina V" w:date="2020-01-10T15:33:00Z">
        <w:r w:rsidR="001A5A98">
          <w:rPr>
            <w:rFonts w:ascii="Times New Roman" w:hAnsi="Times New Roman"/>
            <w:lang w:val="ru-RU"/>
          </w:rPr>
          <w:t>П</w:t>
        </w:r>
      </w:ins>
      <w:r w:rsidRPr="007D72B4">
        <w:rPr>
          <w:rFonts w:ascii="Times New Roman" w:hAnsi="Times New Roman"/>
          <w:lang w:val="ru-RU"/>
        </w:rPr>
        <w:t xml:space="preserve">АО </w:t>
      </w:r>
      <w:proofErr w:type="gramStart"/>
      <w:r w:rsidRPr="007D72B4">
        <w:rPr>
          <w:rFonts w:ascii="Times New Roman" w:hAnsi="Times New Roman"/>
          <w:lang w:val="ru-RU"/>
        </w:rPr>
        <w:t>« АМКР</w:t>
      </w:r>
      <w:proofErr w:type="gramEnd"/>
      <w:r w:rsidRPr="007D72B4">
        <w:rPr>
          <w:rFonts w:ascii="Times New Roman" w:hAnsi="Times New Roman"/>
          <w:lang w:val="ru-RU"/>
        </w:rPr>
        <w:t>» с помощью формы ввода «Поезда по прибытию».</w:t>
      </w:r>
      <w:r w:rsidRPr="00825FBE">
        <w:rPr>
          <w:rFonts w:ascii="Times New Roman" w:hAnsi="Times New Roman"/>
          <w:lang w:val="ru-RU"/>
        </w:rPr>
        <w:t xml:space="preserve"> </w:t>
      </w:r>
    </w:p>
    <w:p w14:paraId="44447989" w14:textId="77777777" w:rsidR="006B76D6" w:rsidRPr="007D72B4" w:rsidRDefault="006B76D6" w:rsidP="006B76D6">
      <w:pPr>
        <w:tabs>
          <w:tab w:val="left" w:pos="1276"/>
          <w:tab w:val="left" w:pos="4536"/>
        </w:tabs>
        <w:ind w:firstLine="680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lang w:val="ru-RU"/>
        </w:rPr>
        <w:t xml:space="preserve">       Также в этом пункте происходит ввод информации по вагонам прибывшего поезда с электронных ж/д накладных с помощью формы ввода «Информация по поезду». В данной форме ввода предусмотрен как </w:t>
      </w:r>
      <w:proofErr w:type="gramStart"/>
      <w:r w:rsidRPr="007D72B4">
        <w:rPr>
          <w:rFonts w:ascii="Times New Roman" w:hAnsi="Times New Roman"/>
          <w:lang w:val="ru-RU"/>
        </w:rPr>
        <w:t>автоматический ,</w:t>
      </w:r>
      <w:proofErr w:type="gramEnd"/>
      <w:r w:rsidRPr="007D72B4">
        <w:rPr>
          <w:rFonts w:ascii="Times New Roman" w:hAnsi="Times New Roman"/>
          <w:lang w:val="ru-RU"/>
        </w:rPr>
        <w:t xml:space="preserve"> так и ручной ввод данных. </w:t>
      </w:r>
    </w:p>
    <w:p w14:paraId="11F75856" w14:textId="77777777" w:rsidR="006B76D6" w:rsidRPr="007D72B4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b/>
          <w:lang w:val="ru-RU"/>
        </w:rPr>
        <w:t xml:space="preserve">Ввод </w:t>
      </w:r>
      <w:proofErr w:type="gramStart"/>
      <w:r w:rsidRPr="007D72B4">
        <w:rPr>
          <w:rFonts w:ascii="Times New Roman" w:hAnsi="Times New Roman"/>
          <w:b/>
          <w:lang w:val="ru-RU"/>
        </w:rPr>
        <w:t>данных  для</w:t>
      </w:r>
      <w:proofErr w:type="gramEnd"/>
      <w:r w:rsidRPr="007D72B4">
        <w:rPr>
          <w:rFonts w:ascii="Times New Roman" w:hAnsi="Times New Roman"/>
          <w:b/>
          <w:lang w:val="ru-RU"/>
        </w:rPr>
        <w:t xml:space="preserve"> ВАГОННИКА</w:t>
      </w:r>
      <w:r w:rsidRPr="007D72B4">
        <w:rPr>
          <w:rFonts w:ascii="Times New Roman" w:hAnsi="Times New Roman"/>
          <w:lang w:val="ru-RU"/>
        </w:rPr>
        <w:tab/>
        <w:t xml:space="preserve">- предназначен для ввода данных по вагонам прибывшего поезда вагонником с помощью формы ввода «Информация по поезду». В данной форме ввода доступны определённые поля ввода для </w:t>
      </w:r>
      <w:proofErr w:type="gramStart"/>
      <w:r w:rsidRPr="007D72B4">
        <w:rPr>
          <w:rFonts w:ascii="Times New Roman" w:hAnsi="Times New Roman"/>
          <w:lang w:val="ru-RU"/>
        </w:rPr>
        <w:t>вагонника .</w:t>
      </w:r>
      <w:proofErr w:type="gramEnd"/>
    </w:p>
    <w:p w14:paraId="59048D5E" w14:textId="7237D459" w:rsidR="006B76D6" w:rsidRPr="001B1B95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7D72B4">
        <w:rPr>
          <w:rFonts w:ascii="Times New Roman" w:hAnsi="Times New Roman"/>
          <w:b/>
          <w:lang w:val="ru-RU"/>
        </w:rPr>
        <w:t>Ввод данных по ЗААДРЕСОВКЕ</w:t>
      </w:r>
      <w:r w:rsidRPr="007D72B4">
        <w:rPr>
          <w:rFonts w:ascii="Times New Roman" w:hAnsi="Times New Roman"/>
          <w:lang w:val="ru-RU"/>
        </w:rPr>
        <w:tab/>
        <w:t xml:space="preserve">- предназначен для ввода данных по вагонам прибывшего поезда работниками отдела сырья с помощью формы ввода «Информация по поезду». В данной форме ввода доступны определённые поля ввода для </w:t>
      </w:r>
      <w:r w:rsidRPr="001B1B95">
        <w:rPr>
          <w:rFonts w:ascii="Times New Roman" w:hAnsi="Times New Roman"/>
          <w:lang w:val="ru-RU"/>
        </w:rPr>
        <w:t>работников</w:t>
      </w:r>
      <w:ins w:id="235" w:author="Shuba, Irina V" w:date="2020-01-14T13:55:00Z">
        <w:r w:rsidR="00831565">
          <w:rPr>
            <w:rFonts w:ascii="Times New Roman" w:hAnsi="Times New Roman"/>
            <w:lang w:val="ru-RU"/>
          </w:rPr>
          <w:t xml:space="preserve"> </w:t>
        </w:r>
      </w:ins>
      <w:del w:id="236" w:author="Shuba, Irina V" w:date="2020-01-14T13:54:00Z">
        <w:r w:rsidRPr="001B1B95" w:rsidDel="00831565">
          <w:rPr>
            <w:rFonts w:ascii="Times New Roman" w:hAnsi="Times New Roman"/>
            <w:lang w:val="ru-RU"/>
          </w:rPr>
          <w:delText xml:space="preserve"> отдела сырья </w:delText>
        </w:r>
      </w:del>
      <w:ins w:id="237" w:author="Shuba, Irina V" w:date="2020-01-14T13:54:00Z">
        <w:r w:rsidR="00831565">
          <w:rPr>
            <w:rFonts w:ascii="Times New Roman" w:hAnsi="Times New Roman"/>
            <w:lang w:val="ru-RU"/>
          </w:rPr>
          <w:t>дирекции снабжения</w:t>
        </w:r>
      </w:ins>
      <w:r w:rsidRPr="001B1B95">
        <w:rPr>
          <w:rFonts w:ascii="Times New Roman" w:hAnsi="Times New Roman"/>
          <w:lang w:val="ru-RU"/>
        </w:rPr>
        <w:t>.</w:t>
      </w:r>
    </w:p>
    <w:p w14:paraId="1EB03CD9" w14:textId="77777777" w:rsidR="006B76D6" w:rsidRPr="001B1B95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1B1B95">
        <w:rPr>
          <w:rFonts w:ascii="Times New Roman" w:hAnsi="Times New Roman"/>
          <w:b/>
          <w:lang w:val="ru-RU"/>
        </w:rPr>
        <w:t xml:space="preserve">Ввод данных на ЛОМ </w:t>
      </w:r>
      <w:r w:rsidRPr="001B1B95">
        <w:rPr>
          <w:rFonts w:ascii="Times New Roman" w:hAnsi="Times New Roman"/>
          <w:lang w:val="ru-RU"/>
        </w:rPr>
        <w:t xml:space="preserve">- предназначен для ввода данных по вагонам прибывшего поезда </w:t>
      </w:r>
      <w:proofErr w:type="gramStart"/>
      <w:r w:rsidRPr="001B1B95">
        <w:rPr>
          <w:rFonts w:ascii="Times New Roman" w:hAnsi="Times New Roman"/>
          <w:lang w:val="ru-RU"/>
        </w:rPr>
        <w:t>работниками  ЧП</w:t>
      </w:r>
      <w:proofErr w:type="gramEnd"/>
      <w:r w:rsidRPr="001B1B95">
        <w:rPr>
          <w:rFonts w:ascii="Times New Roman" w:hAnsi="Times New Roman"/>
          <w:lang w:val="ru-RU"/>
        </w:rPr>
        <w:t xml:space="preserve"> « ИНСПЕКТОРАТ УКРАИНЫ» с помощью </w:t>
      </w:r>
      <w:commentRangeStart w:id="238"/>
      <w:commentRangeStart w:id="239"/>
      <w:r w:rsidRPr="001B1B95">
        <w:rPr>
          <w:rFonts w:ascii="Times New Roman" w:hAnsi="Times New Roman"/>
          <w:lang w:val="ru-RU"/>
        </w:rPr>
        <w:t>формы</w:t>
      </w:r>
      <w:commentRangeEnd w:id="238"/>
      <w:r w:rsidR="00A543F6">
        <w:rPr>
          <w:rStyle w:val="aff2"/>
        </w:rPr>
        <w:commentReference w:id="238"/>
      </w:r>
      <w:commentRangeEnd w:id="239"/>
      <w:r w:rsidR="00486A22">
        <w:rPr>
          <w:rStyle w:val="aff2"/>
        </w:rPr>
        <w:commentReference w:id="239"/>
      </w:r>
      <w:r w:rsidRPr="001B1B95">
        <w:rPr>
          <w:rFonts w:ascii="Times New Roman" w:hAnsi="Times New Roman"/>
          <w:lang w:val="ru-RU"/>
        </w:rPr>
        <w:t xml:space="preserve"> ввода «Информация по поезду». В данной форме ввода доступны определённые поля ввода для работников ЧП </w:t>
      </w:r>
      <w:proofErr w:type="gramStart"/>
      <w:r w:rsidRPr="001B1B95">
        <w:rPr>
          <w:rFonts w:ascii="Times New Roman" w:hAnsi="Times New Roman"/>
          <w:lang w:val="ru-RU"/>
        </w:rPr>
        <w:t>« ИНСПЕКТОРАТ</w:t>
      </w:r>
      <w:proofErr w:type="gramEnd"/>
      <w:r w:rsidRPr="001B1B95">
        <w:rPr>
          <w:rFonts w:ascii="Times New Roman" w:hAnsi="Times New Roman"/>
          <w:lang w:val="ru-RU"/>
        </w:rPr>
        <w:t xml:space="preserve"> УКРАИНЫ».</w:t>
      </w:r>
    </w:p>
    <w:p w14:paraId="6A1B014F" w14:textId="4C7992F8" w:rsidR="006B76D6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commentRangeStart w:id="240"/>
      <w:commentRangeStart w:id="241"/>
      <w:r w:rsidRPr="007D72B4">
        <w:rPr>
          <w:rFonts w:ascii="Times New Roman" w:hAnsi="Times New Roman"/>
          <w:b/>
          <w:lang w:val="ru-RU"/>
        </w:rPr>
        <w:t xml:space="preserve">Вагоны без ЗААДРЕСОВКИ </w:t>
      </w:r>
      <w:commentRangeEnd w:id="240"/>
      <w:r w:rsidR="00D6231A">
        <w:rPr>
          <w:rStyle w:val="aff2"/>
        </w:rPr>
        <w:commentReference w:id="240"/>
      </w:r>
      <w:commentRangeEnd w:id="241"/>
      <w:r w:rsidR="00486A22">
        <w:rPr>
          <w:rStyle w:val="aff2"/>
        </w:rPr>
        <w:commentReference w:id="241"/>
      </w:r>
      <w:r w:rsidRPr="007D72B4">
        <w:rPr>
          <w:rFonts w:ascii="Times New Roman" w:hAnsi="Times New Roman"/>
          <w:lang w:val="ru-RU"/>
        </w:rPr>
        <w:t>- предназначен</w:t>
      </w:r>
      <w:r>
        <w:rPr>
          <w:rFonts w:ascii="Times New Roman" w:hAnsi="Times New Roman"/>
          <w:lang w:val="ru-RU"/>
        </w:rPr>
        <w:t>о</w:t>
      </w:r>
      <w:r w:rsidRPr="007D72B4">
        <w:rPr>
          <w:rFonts w:ascii="Times New Roman" w:hAnsi="Times New Roman"/>
          <w:lang w:val="ru-RU"/>
        </w:rPr>
        <w:t xml:space="preserve"> для ввода данных по вагонам прибывшего поезда работниками </w:t>
      </w:r>
      <w:del w:id="242" w:author="Shuba, Irina V" w:date="2020-01-10T15:35:00Z">
        <w:r w:rsidRPr="007D72B4" w:rsidDel="001A5A98">
          <w:rPr>
            <w:rFonts w:ascii="Times New Roman" w:hAnsi="Times New Roman"/>
            <w:lang w:val="ru-RU"/>
          </w:rPr>
          <w:delText xml:space="preserve">отдела сырья </w:delText>
        </w:r>
      </w:del>
      <w:ins w:id="243" w:author="Shuba, Irina V" w:date="2020-01-10T15:35:00Z">
        <w:r w:rsidR="001A5A98">
          <w:rPr>
            <w:rFonts w:ascii="Times New Roman" w:hAnsi="Times New Roman"/>
            <w:lang w:val="ru-RU"/>
          </w:rPr>
          <w:t xml:space="preserve">дирекции по снабжению </w:t>
        </w:r>
      </w:ins>
      <w:r w:rsidRPr="007D72B4">
        <w:rPr>
          <w:rFonts w:ascii="Times New Roman" w:hAnsi="Times New Roman"/>
          <w:lang w:val="ru-RU"/>
        </w:rPr>
        <w:t xml:space="preserve">с помощью формы ввода «Информация по поезду». В данной форме ввода доступны вагоны, у которых нет </w:t>
      </w:r>
      <w:proofErr w:type="spellStart"/>
      <w:r w:rsidRPr="007D72B4">
        <w:rPr>
          <w:rFonts w:ascii="Times New Roman" w:hAnsi="Times New Roman"/>
          <w:lang w:val="ru-RU"/>
        </w:rPr>
        <w:t>заадресовки</w:t>
      </w:r>
      <w:proofErr w:type="spellEnd"/>
      <w:r w:rsidRPr="007D72B4">
        <w:rPr>
          <w:rFonts w:ascii="Times New Roman" w:hAnsi="Times New Roman"/>
          <w:lang w:val="ru-RU"/>
        </w:rPr>
        <w:t xml:space="preserve">, т.е. поле ввода «Цех-получатель» содержит </w:t>
      </w:r>
      <w:proofErr w:type="gramStart"/>
      <w:r w:rsidRPr="007D72B4">
        <w:rPr>
          <w:rFonts w:ascii="Times New Roman" w:hAnsi="Times New Roman"/>
          <w:lang w:val="ru-RU"/>
        </w:rPr>
        <w:t xml:space="preserve">значение </w:t>
      </w:r>
      <w:r>
        <w:rPr>
          <w:rFonts w:ascii="Times New Roman" w:hAnsi="Times New Roman"/>
          <w:lang w:val="ru-RU"/>
        </w:rPr>
        <w:t>:</w:t>
      </w:r>
      <w:proofErr w:type="gramEnd"/>
      <w:del w:id="244" w:author="Shuba, Irina V" w:date="2020-01-10T15:35:00Z">
        <w:r w:rsidRPr="007D72B4" w:rsidDel="001A5A98">
          <w:rPr>
            <w:rFonts w:ascii="Times New Roman" w:hAnsi="Times New Roman"/>
            <w:lang w:val="ru-RU"/>
          </w:rPr>
          <w:delText>«Без заадресовки»</w:delText>
        </w:r>
        <w:r w:rsidDel="001A5A98">
          <w:rPr>
            <w:rFonts w:ascii="Times New Roman" w:hAnsi="Times New Roman"/>
            <w:lang w:val="ru-RU"/>
          </w:rPr>
          <w:delText xml:space="preserve"> ,</w:delText>
        </w:r>
      </w:del>
      <w:r>
        <w:rPr>
          <w:rFonts w:ascii="Times New Roman" w:hAnsi="Times New Roman"/>
          <w:lang w:val="ru-RU"/>
        </w:rPr>
        <w:t xml:space="preserve"> «</w:t>
      </w:r>
      <w:del w:id="245" w:author="Shuba, Irina V" w:date="2020-01-10T15:35:00Z">
        <w:r w:rsidDel="001A5A98">
          <w:rPr>
            <w:rFonts w:ascii="Times New Roman" w:hAnsi="Times New Roman"/>
            <w:lang w:val="ru-RU"/>
          </w:rPr>
          <w:delText xml:space="preserve"> </w:delText>
        </w:r>
      </w:del>
      <w:r>
        <w:rPr>
          <w:rFonts w:ascii="Times New Roman" w:hAnsi="Times New Roman"/>
          <w:lang w:val="ru-RU"/>
        </w:rPr>
        <w:t>Грузовая служба» или не заполненное</w:t>
      </w:r>
      <w:r w:rsidRPr="007D72B4">
        <w:rPr>
          <w:rFonts w:ascii="Times New Roman" w:hAnsi="Times New Roman"/>
          <w:lang w:val="ru-RU"/>
        </w:rPr>
        <w:t>.</w:t>
      </w:r>
    </w:p>
    <w:p w14:paraId="290E218C" w14:textId="77777777" w:rsidR="006B76D6" w:rsidRPr="007D72B4" w:rsidRDefault="006B76D6" w:rsidP="006B76D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commentRangeStart w:id="246"/>
      <w:commentRangeStart w:id="247"/>
      <w:r>
        <w:rPr>
          <w:rFonts w:ascii="Times New Roman" w:hAnsi="Times New Roman"/>
          <w:b/>
          <w:lang w:val="ru-RU"/>
        </w:rPr>
        <w:t xml:space="preserve">Сдача по ПИСЬМУ </w:t>
      </w:r>
      <w:commentRangeEnd w:id="246"/>
      <w:r w:rsidR="00F24922">
        <w:rPr>
          <w:rStyle w:val="aff2"/>
        </w:rPr>
        <w:commentReference w:id="246"/>
      </w:r>
      <w:commentRangeEnd w:id="247"/>
      <w:r w:rsidR="00486A22">
        <w:rPr>
          <w:rStyle w:val="aff2"/>
        </w:rPr>
        <w:commentReference w:id="247"/>
      </w:r>
      <w:r>
        <w:rPr>
          <w:rFonts w:ascii="Times New Roman" w:hAnsi="Times New Roman"/>
          <w:lang w:val="ru-RU"/>
        </w:rPr>
        <w:t>– предназначено для ввода информации данных по сдаче по письму.</w:t>
      </w:r>
    </w:p>
    <w:p w14:paraId="1E29B647" w14:textId="7F1B4661" w:rsidR="006B76D6" w:rsidRPr="007D72B4" w:rsidRDefault="006B76D6" w:rsidP="0052360E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b/>
          <w:lang w:val="ru-RU"/>
        </w:rPr>
        <w:t xml:space="preserve">   </w:t>
      </w:r>
      <w:r w:rsidRPr="007D72B4">
        <w:rPr>
          <w:rFonts w:ascii="Times New Roman" w:hAnsi="Times New Roman"/>
          <w:b/>
          <w:lang w:val="ru-RU"/>
        </w:rPr>
        <w:t xml:space="preserve">Проверка номера вагона </w:t>
      </w:r>
      <w:r w:rsidRPr="007D72B4">
        <w:rPr>
          <w:rFonts w:ascii="Times New Roman" w:hAnsi="Times New Roman"/>
          <w:lang w:val="ru-RU"/>
        </w:rPr>
        <w:t>- предназначен</w:t>
      </w:r>
      <w:r>
        <w:rPr>
          <w:rFonts w:ascii="Times New Roman" w:hAnsi="Times New Roman"/>
          <w:lang w:val="ru-RU"/>
        </w:rPr>
        <w:t>о</w:t>
      </w:r>
      <w:r w:rsidRPr="007D72B4">
        <w:rPr>
          <w:rFonts w:ascii="Times New Roman" w:hAnsi="Times New Roman"/>
          <w:lang w:val="ru-RU"/>
        </w:rPr>
        <w:t xml:space="preserve"> для проверки правильного ввода номера вагона с помощью формы «Проверка корректности номера </w:t>
      </w:r>
      <w:commentRangeStart w:id="248"/>
      <w:r w:rsidRPr="007D72B4">
        <w:rPr>
          <w:rFonts w:ascii="Times New Roman" w:hAnsi="Times New Roman"/>
          <w:lang w:val="ru-RU"/>
        </w:rPr>
        <w:t>вагона</w:t>
      </w:r>
      <w:commentRangeEnd w:id="248"/>
      <w:r w:rsidR="00425EF0">
        <w:rPr>
          <w:rStyle w:val="aff2"/>
        </w:rPr>
        <w:commentReference w:id="248"/>
      </w:r>
      <w:r w:rsidRPr="007D72B4">
        <w:rPr>
          <w:rFonts w:ascii="Times New Roman" w:hAnsi="Times New Roman"/>
          <w:lang w:val="ru-RU"/>
        </w:rPr>
        <w:t>»</w:t>
      </w:r>
      <w:ins w:id="249" w:author="Shuba, Irina V" w:date="2020-01-13T09:23:00Z">
        <w:r w:rsidR="0052360E">
          <w:rPr>
            <w:rFonts w:ascii="Times New Roman" w:hAnsi="Times New Roman"/>
            <w:lang w:val="ru-RU"/>
          </w:rPr>
          <w:t xml:space="preserve"> </w:t>
        </w:r>
        <w:proofErr w:type="gramStart"/>
        <w:r w:rsidR="0052360E">
          <w:rPr>
            <w:rFonts w:ascii="Times New Roman" w:hAnsi="Times New Roman"/>
            <w:lang w:val="ru-RU"/>
          </w:rPr>
          <w:t>( использовать</w:t>
        </w:r>
        <w:proofErr w:type="gramEnd"/>
        <w:r w:rsidR="0052360E">
          <w:rPr>
            <w:rFonts w:ascii="Times New Roman" w:hAnsi="Times New Roman"/>
            <w:lang w:val="ru-RU"/>
          </w:rPr>
          <w:t xml:space="preserve"> не </w:t>
        </w:r>
      </w:ins>
      <w:ins w:id="250" w:author="Shuba, Irina V" w:date="2020-01-13T09:24:00Z">
        <w:r w:rsidR="0052360E">
          <w:rPr>
            <w:rFonts w:ascii="Times New Roman" w:hAnsi="Times New Roman"/>
            <w:lang w:val="ru-RU"/>
          </w:rPr>
          <w:t>системно</w:t>
        </w:r>
        <w:r w:rsidR="0074057A">
          <w:rPr>
            <w:rFonts w:ascii="Times New Roman" w:hAnsi="Times New Roman"/>
            <w:lang w:val="ru-RU"/>
          </w:rPr>
          <w:t>,</w:t>
        </w:r>
      </w:ins>
      <w:ins w:id="251" w:author="Shuba, Irina V" w:date="2020-01-13T09:25:00Z">
        <w:r w:rsidR="0074057A" w:rsidRPr="0074057A">
          <w:rPr>
            <w:rFonts w:ascii="Times New Roman" w:hAnsi="Times New Roman"/>
            <w:lang w:val="ru-RU"/>
          </w:rPr>
          <w:t xml:space="preserve"> </w:t>
        </w:r>
        <w:r w:rsidR="0074057A">
          <w:rPr>
            <w:rFonts w:ascii="Times New Roman" w:hAnsi="Times New Roman"/>
            <w:lang w:val="ru-RU"/>
          </w:rPr>
          <w:t xml:space="preserve">а при возникшей необходимости, </w:t>
        </w:r>
      </w:ins>
      <w:ins w:id="252" w:author="Shuba, Irina V" w:date="2020-01-13T09:24:00Z">
        <w:r w:rsidR="0074057A">
          <w:rPr>
            <w:rFonts w:ascii="Times New Roman" w:hAnsi="Times New Roman"/>
            <w:lang w:val="ru-RU"/>
          </w:rPr>
          <w:t xml:space="preserve"> так как проверка номера вагона предусмотрена автоматически в каждой функции </w:t>
        </w:r>
      </w:ins>
      <w:ins w:id="253" w:author="Shuba, Irina V" w:date="2020-01-13T09:25:00Z">
        <w:r w:rsidR="0074057A">
          <w:rPr>
            <w:rFonts w:ascii="Times New Roman" w:hAnsi="Times New Roman"/>
            <w:lang w:val="ru-RU"/>
          </w:rPr>
          <w:t>Системы</w:t>
        </w:r>
      </w:ins>
      <w:ins w:id="254" w:author="Shuba, Irina V" w:date="2020-01-13T09:24:00Z">
        <w:r w:rsidR="0074057A">
          <w:rPr>
            <w:rFonts w:ascii="Times New Roman" w:hAnsi="Times New Roman"/>
            <w:lang w:val="ru-RU"/>
          </w:rPr>
          <w:t>)</w:t>
        </w:r>
        <w:r w:rsidR="0052360E">
          <w:rPr>
            <w:rFonts w:ascii="Times New Roman" w:hAnsi="Times New Roman"/>
            <w:lang w:val="ru-RU"/>
          </w:rPr>
          <w:t xml:space="preserve"> </w:t>
        </w:r>
      </w:ins>
      <w:r w:rsidRPr="007D72B4">
        <w:rPr>
          <w:rFonts w:ascii="Times New Roman" w:hAnsi="Times New Roman"/>
          <w:lang w:val="ru-RU"/>
        </w:rPr>
        <w:t>.</w:t>
      </w:r>
      <w:ins w:id="255" w:author="Shuba, Irina V" w:date="2020-01-13T09:22:00Z">
        <w:r w:rsidR="0052360E">
          <w:rPr>
            <w:rFonts w:ascii="Times New Roman" w:hAnsi="Times New Roman"/>
            <w:lang w:val="ru-RU"/>
          </w:rPr>
          <w:t xml:space="preserve"> </w:t>
        </w:r>
      </w:ins>
    </w:p>
    <w:p w14:paraId="41428108" w14:textId="77777777" w:rsidR="006B76D6" w:rsidRPr="007D72B4" w:rsidRDefault="006B76D6" w:rsidP="006B76D6">
      <w:pPr>
        <w:rPr>
          <w:lang w:val="ru-RU"/>
        </w:rPr>
      </w:pPr>
    </w:p>
    <w:p w14:paraId="2F5CF56F" w14:textId="77777777" w:rsidR="006B76D6" w:rsidRDefault="006B76D6" w:rsidP="006B76D6">
      <w:pPr>
        <w:pStyle w:val="4"/>
        <w:numPr>
          <w:ilvl w:val="0"/>
          <w:numId w:val="0"/>
        </w:numPr>
        <w:ind w:left="864" w:hanging="864"/>
        <w:jc w:val="center"/>
        <w:rPr>
          <w:rFonts w:ascii="Times New Roman" w:hAnsi="Times New Roman"/>
          <w:i w:val="0"/>
          <w:color w:val="auto"/>
        </w:rPr>
      </w:pPr>
      <w:bookmarkStart w:id="256" w:name="_Toc497895105"/>
      <w:r>
        <w:rPr>
          <w:rFonts w:ascii="Times New Roman" w:hAnsi="Times New Roman"/>
          <w:i w:val="0"/>
          <w:color w:val="auto"/>
          <w:lang w:val="ru-RU"/>
        </w:rPr>
        <w:lastRenderedPageBreak/>
        <w:t>4</w:t>
      </w:r>
      <w:r w:rsidRPr="00142606">
        <w:rPr>
          <w:rFonts w:ascii="Times New Roman" w:hAnsi="Times New Roman"/>
          <w:i w:val="0"/>
          <w:color w:val="auto"/>
        </w:rPr>
        <w:t xml:space="preserve">.1.2.3. </w:t>
      </w:r>
      <w:proofErr w:type="spellStart"/>
      <w:r w:rsidRPr="00142606">
        <w:rPr>
          <w:rFonts w:ascii="Times New Roman" w:hAnsi="Times New Roman"/>
          <w:i w:val="0"/>
          <w:color w:val="auto"/>
        </w:rPr>
        <w:t>Подменю</w:t>
      </w:r>
      <w:proofErr w:type="spellEnd"/>
      <w:r w:rsidRPr="00142606">
        <w:rPr>
          <w:rFonts w:ascii="Times New Roman" w:hAnsi="Times New Roman"/>
          <w:i w:val="0"/>
          <w:color w:val="auto"/>
        </w:rPr>
        <w:t xml:space="preserve"> «</w:t>
      </w:r>
      <w:proofErr w:type="spellStart"/>
      <w:r w:rsidRPr="00142606">
        <w:rPr>
          <w:rFonts w:ascii="Times New Roman" w:hAnsi="Times New Roman"/>
          <w:i w:val="0"/>
          <w:color w:val="auto"/>
        </w:rPr>
        <w:t>Отчёты</w:t>
      </w:r>
      <w:proofErr w:type="spellEnd"/>
      <w:r w:rsidRPr="00142606">
        <w:rPr>
          <w:rFonts w:ascii="Times New Roman" w:hAnsi="Times New Roman"/>
          <w:i w:val="0"/>
          <w:color w:val="auto"/>
        </w:rPr>
        <w:t>»</w:t>
      </w:r>
      <w:bookmarkEnd w:id="256"/>
    </w:p>
    <w:p w14:paraId="1C4081E3" w14:textId="77777777" w:rsidR="006B76D6" w:rsidRDefault="006B76D6" w:rsidP="006B76D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8E8993" wp14:editId="1D40B7A1">
            <wp:extent cx="3366135" cy="214058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9DC8" w14:textId="77777777" w:rsidR="006B76D6" w:rsidRDefault="006B76D6" w:rsidP="006B76D6">
      <w:pPr>
        <w:rPr>
          <w:lang w:val="ru-RU"/>
        </w:rPr>
      </w:pPr>
    </w:p>
    <w:p w14:paraId="7888E3F6" w14:textId="77777777" w:rsidR="006B76D6" w:rsidRDefault="006B76D6" w:rsidP="006B76D6">
      <w:pPr>
        <w:jc w:val="center"/>
        <w:rPr>
          <w:lang w:val="ru-RU"/>
        </w:rPr>
      </w:pPr>
      <w:r>
        <w:rPr>
          <w:lang w:val="ru-RU"/>
        </w:rPr>
        <w:tab/>
        <w:t xml:space="preserve">Рис. 4 Подменю </w:t>
      </w:r>
      <w:proofErr w:type="gramStart"/>
      <w:r>
        <w:rPr>
          <w:lang w:val="ru-RU"/>
        </w:rPr>
        <w:t>« Отчеты</w:t>
      </w:r>
      <w:proofErr w:type="gramEnd"/>
      <w:r>
        <w:rPr>
          <w:lang w:val="ru-RU"/>
        </w:rPr>
        <w:t>»</w:t>
      </w:r>
    </w:p>
    <w:p w14:paraId="369E3A32" w14:textId="77777777" w:rsidR="006B76D6" w:rsidRDefault="006B76D6" w:rsidP="006B76D6">
      <w:pPr>
        <w:rPr>
          <w:lang w:val="ru-RU"/>
        </w:rPr>
      </w:pPr>
    </w:p>
    <w:p w14:paraId="6F2B644E" w14:textId="77777777" w:rsidR="006B76D6" w:rsidRPr="001B1B95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9673B0">
        <w:rPr>
          <w:rFonts w:ascii="Times New Roman" w:hAnsi="Times New Roman"/>
          <w:lang w:val="ru-RU"/>
        </w:rPr>
        <w:t>Все пункты данного подменю предназначены для формирования и отображения печатных форм с помощью диалогового окна «Выбор отчёта и задание параметров отчётов»</w:t>
      </w:r>
      <w:r>
        <w:rPr>
          <w:rFonts w:ascii="Times New Roman" w:hAnsi="Times New Roman"/>
          <w:lang w:val="ru-RU"/>
        </w:rPr>
        <w:t xml:space="preserve">. </w:t>
      </w:r>
    </w:p>
    <w:p w14:paraId="6EB403DD" w14:textId="77777777" w:rsidR="006B76D6" w:rsidRDefault="006B76D6" w:rsidP="006B76D6">
      <w:pPr>
        <w:tabs>
          <w:tab w:val="left" w:pos="1108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6D14C31" wp14:editId="3664D030">
            <wp:extent cx="4170045" cy="93472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151F" w14:textId="77777777" w:rsidR="006B76D6" w:rsidRPr="009673B0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9673B0">
        <w:rPr>
          <w:rFonts w:ascii="Times New Roman" w:hAnsi="Times New Roman"/>
          <w:lang w:val="ru-RU"/>
        </w:rPr>
        <w:t xml:space="preserve">Данное подменю содержит </w:t>
      </w:r>
      <w:r>
        <w:rPr>
          <w:rFonts w:ascii="Times New Roman" w:hAnsi="Times New Roman"/>
          <w:lang w:val="ru-RU"/>
        </w:rPr>
        <w:t>один</w:t>
      </w:r>
      <w:r w:rsidRPr="009673B0">
        <w:rPr>
          <w:rFonts w:ascii="Times New Roman" w:hAnsi="Times New Roman"/>
          <w:lang w:val="ru-RU"/>
        </w:rPr>
        <w:t xml:space="preserve"> пункт «</w:t>
      </w:r>
      <w:r w:rsidRPr="009673B0">
        <w:rPr>
          <w:rFonts w:ascii="Times New Roman" w:hAnsi="Times New Roman"/>
          <w:b/>
          <w:lang w:val="ru-RU"/>
        </w:rPr>
        <w:t>Параметры</w:t>
      </w:r>
      <w:r w:rsidRPr="009673B0">
        <w:rPr>
          <w:rFonts w:ascii="Times New Roman" w:hAnsi="Times New Roman"/>
          <w:lang w:val="ru-RU"/>
        </w:rPr>
        <w:t>», предназначенный для просмотра и изменения параметров данного Проекта.</w:t>
      </w:r>
    </w:p>
    <w:p w14:paraId="5D080606" w14:textId="77777777" w:rsidR="006B76D6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9673B0">
        <w:rPr>
          <w:rFonts w:ascii="Times New Roman" w:hAnsi="Times New Roman"/>
          <w:lang w:val="ru-RU"/>
        </w:rPr>
        <w:t xml:space="preserve">Данная форма содержит </w:t>
      </w:r>
      <w:r>
        <w:rPr>
          <w:rFonts w:ascii="Times New Roman" w:hAnsi="Times New Roman"/>
          <w:lang w:val="ru-RU"/>
        </w:rPr>
        <w:t>2-</w:t>
      </w:r>
      <w:proofErr w:type="gramStart"/>
      <w:r>
        <w:rPr>
          <w:rFonts w:ascii="Times New Roman" w:hAnsi="Times New Roman"/>
          <w:lang w:val="ru-RU"/>
        </w:rPr>
        <w:t xml:space="preserve">е </w:t>
      </w:r>
      <w:r w:rsidRPr="009673B0">
        <w:rPr>
          <w:rFonts w:ascii="Times New Roman" w:hAnsi="Times New Roman"/>
          <w:lang w:val="ru-RU"/>
        </w:rPr>
        <w:t xml:space="preserve"> вкладк</w:t>
      </w:r>
      <w:r>
        <w:rPr>
          <w:rFonts w:ascii="Times New Roman" w:hAnsi="Times New Roman"/>
          <w:lang w:val="ru-RU"/>
        </w:rPr>
        <w:t>и</w:t>
      </w:r>
      <w:proofErr w:type="gramEnd"/>
      <w:r w:rsidRPr="009673B0">
        <w:rPr>
          <w:rFonts w:ascii="Times New Roman" w:hAnsi="Times New Roman"/>
          <w:lang w:val="ru-RU"/>
        </w:rPr>
        <w:t xml:space="preserve"> с перечнем параметров, а также группу кнопок для сохранения внесенных изменений (кнопка «Сохранить») и для закрытия</w:t>
      </w:r>
      <w:r>
        <w:rPr>
          <w:rFonts w:ascii="Times New Roman" w:hAnsi="Times New Roman"/>
          <w:lang w:val="ru-RU"/>
        </w:rPr>
        <w:t xml:space="preserve"> данной формы (кнопка «Отмена»):</w:t>
      </w:r>
    </w:p>
    <w:p w14:paraId="17DC0420" w14:textId="77777777" w:rsidR="006B76D6" w:rsidRPr="005C7FC3" w:rsidRDefault="006B76D6" w:rsidP="006B76D6">
      <w:pPr>
        <w:spacing w:after="80"/>
        <w:ind w:firstLine="454"/>
        <w:jc w:val="both"/>
        <w:rPr>
          <w:rFonts w:ascii="Times New Roman" w:hAnsi="Times New Roman"/>
          <w:b/>
          <w:lang w:val="ru-RU"/>
        </w:rPr>
      </w:pPr>
      <w:r w:rsidRPr="005C7FC3">
        <w:rPr>
          <w:rFonts w:ascii="Times New Roman" w:hAnsi="Times New Roman"/>
          <w:b/>
          <w:lang w:val="ru-RU"/>
        </w:rPr>
        <w:t>Вкладка 1 «Основные»:</w:t>
      </w:r>
    </w:p>
    <w:p w14:paraId="6E970156" w14:textId="77777777" w:rsidR="006B76D6" w:rsidRPr="003D414D" w:rsidRDefault="006B76D6" w:rsidP="006B76D6">
      <w:pPr>
        <w:numPr>
          <w:ilvl w:val="0"/>
          <w:numId w:val="10"/>
        </w:numPr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3D414D">
        <w:rPr>
          <w:rFonts w:ascii="Times New Roman" w:hAnsi="Times New Roman"/>
          <w:b/>
          <w:lang w:val="ru-RU"/>
        </w:rPr>
        <w:t>Сутки поездов и сдач</w:t>
      </w:r>
      <w:r w:rsidRPr="003D414D">
        <w:rPr>
          <w:rFonts w:ascii="Times New Roman" w:hAnsi="Times New Roman"/>
          <w:lang w:val="ru-RU"/>
        </w:rPr>
        <w:tab/>
        <w:t>- количество дней. Данный параметр влияет на отображение данных в формах ввода «Поезда по прибытию»</w:t>
      </w:r>
      <w:proofErr w:type="gramStart"/>
      <w:r w:rsidRPr="003D414D">
        <w:rPr>
          <w:rFonts w:ascii="Times New Roman" w:hAnsi="Times New Roman"/>
          <w:lang w:val="ru-RU"/>
        </w:rPr>
        <w:t>, ,</w:t>
      </w:r>
      <w:proofErr w:type="gramEnd"/>
      <w:r w:rsidRPr="003D414D">
        <w:rPr>
          <w:rFonts w:ascii="Times New Roman" w:hAnsi="Times New Roman"/>
          <w:lang w:val="ru-RU"/>
        </w:rPr>
        <w:t xml:space="preserve"> в </w:t>
      </w:r>
      <w:r w:rsidRPr="003D414D">
        <w:rPr>
          <w:rFonts w:ascii="Times New Roman" w:hAnsi="Times New Roman"/>
          <w:szCs w:val="28"/>
          <w:lang w:val="ru-RU"/>
        </w:rPr>
        <w:t>диалоговом окне «Выбор отчёта и задание параметров отчёта»</w:t>
      </w:r>
      <w:r w:rsidRPr="003D414D">
        <w:rPr>
          <w:rFonts w:ascii="Times New Roman" w:hAnsi="Times New Roman"/>
          <w:lang w:val="ru-RU"/>
        </w:rPr>
        <w:t>.</w:t>
      </w:r>
    </w:p>
    <w:p w14:paraId="321B258C" w14:textId="081AD8EC" w:rsidR="006B76D6" w:rsidRPr="003D414D" w:rsidRDefault="006B76D6" w:rsidP="006B76D6">
      <w:pPr>
        <w:numPr>
          <w:ilvl w:val="0"/>
          <w:numId w:val="10"/>
        </w:numPr>
        <w:tabs>
          <w:tab w:val="left" w:pos="1418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3D414D">
        <w:rPr>
          <w:rFonts w:ascii="Times New Roman" w:hAnsi="Times New Roman"/>
          <w:b/>
          <w:lang w:val="ru-RU"/>
        </w:rPr>
        <w:t>Станция</w:t>
      </w:r>
      <w:r w:rsidRPr="003D414D">
        <w:rPr>
          <w:rFonts w:ascii="Times New Roman" w:hAnsi="Times New Roman"/>
          <w:lang w:val="ru-RU"/>
        </w:rPr>
        <w:t xml:space="preserve">- станция. Данный параметр также влияет на отображение данных в формах ввода «Поезда по прибытию», в </w:t>
      </w:r>
      <w:r w:rsidRPr="003D414D">
        <w:rPr>
          <w:rFonts w:ascii="Times New Roman" w:hAnsi="Times New Roman"/>
          <w:szCs w:val="28"/>
          <w:lang w:val="ru-RU"/>
        </w:rPr>
        <w:t>диалоговом окне «Выбор отчёта и задание параметров отчёта». Параметр</w:t>
      </w:r>
      <w:r w:rsidRPr="003D414D">
        <w:rPr>
          <w:rFonts w:ascii="Times New Roman" w:hAnsi="Times New Roman"/>
          <w:lang w:val="ru-RU"/>
        </w:rPr>
        <w:t xml:space="preserve"> имеет </w:t>
      </w:r>
      <w:del w:id="257" w:author="Shuba, Irina V" w:date="2020-01-10T15:37:00Z">
        <w:r w:rsidDel="001A5A98">
          <w:rPr>
            <w:rFonts w:ascii="Times New Roman" w:hAnsi="Times New Roman"/>
            <w:lang w:val="ru-RU"/>
          </w:rPr>
          <w:delText>5</w:delText>
        </w:r>
      </w:del>
      <w:ins w:id="258" w:author="Shuba, Irina V" w:date="2020-01-10T15:37:00Z">
        <w:r w:rsidR="001A5A98">
          <w:rPr>
            <w:rFonts w:ascii="Times New Roman" w:hAnsi="Times New Roman"/>
            <w:lang w:val="ru-RU"/>
          </w:rPr>
          <w:t>4</w:t>
        </w:r>
      </w:ins>
      <w:r w:rsidRPr="003D414D">
        <w:rPr>
          <w:rFonts w:ascii="Times New Roman" w:hAnsi="Times New Roman"/>
          <w:lang w:val="ru-RU"/>
        </w:rPr>
        <w:t xml:space="preserve"> значени</w:t>
      </w:r>
      <w:del w:id="259" w:author="Shuba, Irina V" w:date="2020-01-10T15:37:00Z">
        <w:r w:rsidDel="001A5A98">
          <w:rPr>
            <w:rFonts w:ascii="Times New Roman" w:hAnsi="Times New Roman"/>
            <w:lang w:val="ru-RU"/>
          </w:rPr>
          <w:delText>й</w:delText>
        </w:r>
      </w:del>
      <w:ins w:id="260" w:author="Shuba, Irina V" w:date="2020-01-10T15:37:00Z">
        <w:r w:rsidR="001A5A98">
          <w:rPr>
            <w:rFonts w:ascii="Times New Roman" w:hAnsi="Times New Roman"/>
            <w:lang w:val="ru-RU"/>
          </w:rPr>
          <w:t>я</w:t>
        </w:r>
      </w:ins>
      <w:r w:rsidRPr="003D414D">
        <w:rPr>
          <w:rFonts w:ascii="Times New Roman" w:hAnsi="Times New Roman"/>
          <w:lang w:val="ru-RU"/>
        </w:rPr>
        <w:t xml:space="preserve"> «</w:t>
      </w:r>
      <w:r>
        <w:rPr>
          <w:rFonts w:ascii="Times New Roman" w:hAnsi="Times New Roman"/>
          <w:b/>
          <w:lang w:val="ru-RU"/>
        </w:rPr>
        <w:t>В</w:t>
      </w:r>
      <w:del w:id="261" w:author="Shuba, Irina V" w:date="2020-01-10T15:37:00Z">
        <w:r w:rsidDel="001A5A98">
          <w:rPr>
            <w:rFonts w:ascii="Times New Roman" w:hAnsi="Times New Roman"/>
            <w:b/>
            <w:lang w:val="ru-RU"/>
          </w:rPr>
          <w:delText>С</w:delText>
        </w:r>
      </w:del>
      <w:r w:rsidRPr="003D414D">
        <w:rPr>
          <w:rFonts w:ascii="Times New Roman" w:hAnsi="Times New Roman"/>
          <w:lang w:val="ru-RU"/>
        </w:rPr>
        <w:t>» - станция «</w:t>
      </w:r>
      <w:r>
        <w:rPr>
          <w:rFonts w:ascii="Times New Roman" w:hAnsi="Times New Roman"/>
          <w:lang w:val="ru-RU"/>
        </w:rPr>
        <w:t>Восточная</w:t>
      </w:r>
      <w:del w:id="262" w:author="Shuba, Irina V" w:date="2020-01-10T15:37:00Z">
        <w:r w:rsidDel="001A5A98">
          <w:rPr>
            <w:rFonts w:ascii="Times New Roman" w:hAnsi="Times New Roman"/>
            <w:lang w:val="ru-RU"/>
          </w:rPr>
          <w:delText>-Сортировочная</w:delText>
        </w:r>
        <w:r w:rsidRPr="003D414D" w:rsidDel="001A5A98">
          <w:rPr>
            <w:rFonts w:ascii="Times New Roman" w:hAnsi="Times New Roman"/>
            <w:lang w:val="ru-RU"/>
          </w:rPr>
          <w:delText xml:space="preserve">», </w:delText>
        </w:r>
        <w:r w:rsidDel="001A5A98">
          <w:rPr>
            <w:rFonts w:ascii="Times New Roman" w:hAnsi="Times New Roman"/>
            <w:lang w:val="ru-RU"/>
          </w:rPr>
          <w:delText>«</w:delText>
        </w:r>
        <w:r w:rsidRPr="00F03F87" w:rsidDel="001A5A98">
          <w:rPr>
            <w:rFonts w:ascii="Times New Roman" w:hAnsi="Times New Roman"/>
            <w:b/>
            <w:lang w:val="ru-RU"/>
          </w:rPr>
          <w:delText>ВП»</w:delText>
        </w:r>
        <w:r w:rsidDel="001A5A98">
          <w:rPr>
            <w:rFonts w:ascii="Times New Roman" w:hAnsi="Times New Roman"/>
            <w:lang w:val="ru-RU"/>
          </w:rPr>
          <w:delText xml:space="preserve"> - Восточная –Приемоотправочная,</w:delText>
        </w:r>
      </w:del>
      <w:ins w:id="263" w:author="Shuba, Irina V" w:date="2020-01-10T15:37:00Z">
        <w:r w:rsidR="001A5A98">
          <w:rPr>
            <w:rFonts w:ascii="Times New Roman" w:hAnsi="Times New Roman"/>
            <w:lang w:val="ru-RU"/>
          </w:rPr>
          <w:t>,</w:t>
        </w:r>
      </w:ins>
      <w:r>
        <w:rPr>
          <w:rFonts w:ascii="Times New Roman" w:hAnsi="Times New Roman"/>
          <w:lang w:val="ru-RU"/>
        </w:rPr>
        <w:t xml:space="preserve"> </w:t>
      </w:r>
      <w:r w:rsidRPr="003D414D">
        <w:rPr>
          <w:rFonts w:ascii="Times New Roman" w:hAnsi="Times New Roman"/>
          <w:lang w:val="ru-RU"/>
        </w:rPr>
        <w:t>«</w:t>
      </w:r>
      <w:r w:rsidRPr="003D414D">
        <w:rPr>
          <w:rFonts w:ascii="Times New Roman" w:hAnsi="Times New Roman"/>
          <w:b/>
          <w:lang w:val="ru-RU"/>
        </w:rPr>
        <w:t>П</w:t>
      </w:r>
      <w:r w:rsidRPr="003D414D">
        <w:rPr>
          <w:rFonts w:ascii="Times New Roman" w:hAnsi="Times New Roman"/>
          <w:lang w:val="ru-RU"/>
        </w:rPr>
        <w:t>» - станция «</w:t>
      </w:r>
      <w:r>
        <w:rPr>
          <w:rFonts w:ascii="Times New Roman" w:hAnsi="Times New Roman"/>
          <w:lang w:val="ru-RU"/>
        </w:rPr>
        <w:t>Промышленная</w:t>
      </w:r>
      <w:r w:rsidRPr="003D414D">
        <w:rPr>
          <w:rFonts w:ascii="Times New Roman" w:hAnsi="Times New Roman"/>
          <w:lang w:val="ru-RU"/>
        </w:rPr>
        <w:t>»</w:t>
      </w:r>
      <w:r>
        <w:rPr>
          <w:rFonts w:ascii="Times New Roman" w:hAnsi="Times New Roman"/>
          <w:lang w:val="ru-RU"/>
        </w:rPr>
        <w:t>, «</w:t>
      </w:r>
      <w:r w:rsidRPr="003D414D">
        <w:rPr>
          <w:rFonts w:ascii="Times New Roman" w:hAnsi="Times New Roman"/>
          <w:b/>
          <w:lang w:val="ru-RU"/>
        </w:rPr>
        <w:t>Н</w:t>
      </w:r>
      <w:r>
        <w:rPr>
          <w:rFonts w:ascii="Times New Roman" w:hAnsi="Times New Roman"/>
          <w:lang w:val="ru-RU"/>
        </w:rPr>
        <w:t xml:space="preserve">» - </w:t>
      </w:r>
      <w:proofErr w:type="spellStart"/>
      <w:r>
        <w:rPr>
          <w:rFonts w:ascii="Times New Roman" w:hAnsi="Times New Roman"/>
          <w:lang w:val="ru-RU"/>
        </w:rPr>
        <w:t>Новобункерная</w:t>
      </w:r>
      <w:proofErr w:type="spellEnd"/>
      <w:r w:rsidRPr="003D414D">
        <w:rPr>
          <w:rFonts w:ascii="Times New Roman" w:hAnsi="Times New Roman"/>
          <w:lang w:val="ru-RU"/>
        </w:rPr>
        <w:t xml:space="preserve"> и </w:t>
      </w:r>
      <w:proofErr w:type="gramStart"/>
      <w:r w:rsidRPr="003D414D">
        <w:rPr>
          <w:rFonts w:ascii="Times New Roman" w:hAnsi="Times New Roman"/>
          <w:lang w:val="ru-RU"/>
        </w:rPr>
        <w:t>«</w:t>
      </w:r>
      <w:r w:rsidRPr="0045494D">
        <w:rPr>
          <w:rFonts w:ascii="Times New Roman" w:hAnsi="Times New Roman"/>
        </w:rPr>
        <w:t> </w:t>
      </w:r>
      <w:r w:rsidRPr="003D414D">
        <w:rPr>
          <w:rFonts w:ascii="Times New Roman" w:hAnsi="Times New Roman"/>
          <w:lang w:val="ru-RU"/>
        </w:rPr>
        <w:t>»</w:t>
      </w:r>
      <w:proofErr w:type="gramEnd"/>
      <w:r w:rsidRPr="003D414D">
        <w:rPr>
          <w:rFonts w:ascii="Times New Roman" w:hAnsi="Times New Roman"/>
          <w:lang w:val="ru-RU"/>
        </w:rPr>
        <w:t xml:space="preserve"> (пусто) – </w:t>
      </w:r>
      <w:del w:id="264" w:author="Shuba, Irina V" w:date="2020-01-10T15:37:00Z">
        <w:r w:rsidDel="001A5A98">
          <w:rPr>
            <w:rFonts w:ascii="Times New Roman" w:hAnsi="Times New Roman"/>
            <w:lang w:val="ru-RU"/>
          </w:rPr>
          <w:delText>4</w:delText>
        </w:r>
      </w:del>
      <w:ins w:id="265" w:author="Shuba, Irina V" w:date="2020-01-10T15:37:00Z">
        <w:r w:rsidR="001A5A98">
          <w:rPr>
            <w:rFonts w:ascii="Times New Roman" w:hAnsi="Times New Roman"/>
            <w:lang w:val="ru-RU"/>
          </w:rPr>
          <w:t>3</w:t>
        </w:r>
      </w:ins>
      <w:r w:rsidRPr="003D414D">
        <w:rPr>
          <w:rFonts w:ascii="Times New Roman" w:hAnsi="Times New Roman"/>
          <w:lang w:val="ru-RU"/>
        </w:rPr>
        <w:t xml:space="preserve"> станции. Для выбора значение данного параметра можно использовать список.</w:t>
      </w:r>
    </w:p>
    <w:p w14:paraId="567C3583" w14:textId="77777777" w:rsidR="006B76D6" w:rsidRDefault="006B76D6" w:rsidP="006B76D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5C7FC3">
        <w:rPr>
          <w:rFonts w:ascii="Times New Roman" w:hAnsi="Times New Roman"/>
          <w:b/>
          <w:lang w:val="ru-RU"/>
        </w:rPr>
        <w:t xml:space="preserve">Вкладка </w:t>
      </w:r>
      <w:proofErr w:type="gramStart"/>
      <w:r w:rsidRPr="005C7FC3">
        <w:rPr>
          <w:rFonts w:ascii="Times New Roman" w:hAnsi="Times New Roman"/>
          <w:b/>
          <w:lang w:val="ru-RU"/>
        </w:rPr>
        <w:t>2  «</w:t>
      </w:r>
      <w:proofErr w:type="gramEnd"/>
      <w:r w:rsidRPr="005C7FC3">
        <w:rPr>
          <w:rFonts w:ascii="Times New Roman" w:hAnsi="Times New Roman"/>
          <w:b/>
          <w:lang w:val="ru-RU"/>
        </w:rPr>
        <w:t>Цвет »</w:t>
      </w:r>
      <w:r>
        <w:rPr>
          <w:rFonts w:ascii="Times New Roman" w:hAnsi="Times New Roman"/>
          <w:b/>
          <w:lang w:val="ru-RU"/>
        </w:rPr>
        <w:t xml:space="preserve">. </w:t>
      </w:r>
      <w:r w:rsidRPr="005C7FC3">
        <w:rPr>
          <w:rFonts w:ascii="Times New Roman" w:hAnsi="Times New Roman"/>
          <w:szCs w:val="28"/>
          <w:lang w:val="ru-RU"/>
        </w:rPr>
        <w:t xml:space="preserve">Вкладка «Цвет» </w:t>
      </w:r>
      <w:r>
        <w:rPr>
          <w:rFonts w:ascii="Times New Roman" w:hAnsi="Times New Roman"/>
          <w:szCs w:val="28"/>
          <w:lang w:val="ru-RU"/>
        </w:rPr>
        <w:t xml:space="preserve">- </w:t>
      </w:r>
      <w:r w:rsidRPr="005C7FC3">
        <w:rPr>
          <w:rFonts w:ascii="Times New Roman" w:hAnsi="Times New Roman"/>
          <w:lang w:val="ru-RU"/>
        </w:rPr>
        <w:t xml:space="preserve"> содержит следующие параметры «Подбор цвета», который задаётся переключателем. </w:t>
      </w:r>
    </w:p>
    <w:p w14:paraId="761DD1A1" w14:textId="77777777" w:rsidR="006B76D6" w:rsidRPr="005C7FC3" w:rsidRDefault="006B76D6" w:rsidP="006B76D6">
      <w:pPr>
        <w:spacing w:after="80"/>
        <w:ind w:firstLine="454"/>
        <w:jc w:val="both"/>
        <w:rPr>
          <w:rFonts w:ascii="Times New Roman" w:hAnsi="Times New Roman"/>
          <w:b/>
          <w:lang w:val="ru-RU"/>
        </w:rPr>
      </w:pPr>
      <w:r w:rsidRPr="005C7FC3">
        <w:rPr>
          <w:rFonts w:ascii="Times New Roman" w:hAnsi="Times New Roman"/>
          <w:lang w:val="ru-RU"/>
        </w:rPr>
        <w:t>Данный параметр влияет на отображение строк данных в формах ввода. При включенном переключателе чётные строки данных будут иметь отличительный фон от нечётных строк данных (на текущий момент фон – светло-жёлтый), а при выключенном переключателе все строки данных будут иметь одинаковый фон.</w:t>
      </w:r>
    </w:p>
    <w:p w14:paraId="71001508" w14:textId="77777777" w:rsidR="006B76D6" w:rsidRDefault="006B76D6" w:rsidP="006B76D6">
      <w:pPr>
        <w:tabs>
          <w:tab w:val="left" w:pos="11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49399DA" wp14:editId="3D8226EC">
            <wp:extent cx="2110105" cy="175831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3C460" w14:textId="77777777" w:rsidR="006B76D6" w:rsidRPr="00086256" w:rsidRDefault="006B76D6" w:rsidP="006B76D6">
      <w:pPr>
        <w:pStyle w:val="3"/>
        <w:numPr>
          <w:ilvl w:val="0"/>
          <w:numId w:val="0"/>
        </w:numPr>
        <w:ind w:left="720"/>
        <w:jc w:val="center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lang w:val="ru-RU"/>
        </w:rPr>
        <w:t>4</w:t>
      </w:r>
      <w:r w:rsidRPr="00086256">
        <w:rPr>
          <w:rFonts w:ascii="Times New Roman" w:hAnsi="Times New Roman"/>
          <w:color w:val="auto"/>
          <w:lang w:val="ru-RU"/>
        </w:rPr>
        <w:t>.1.3. Рабочее пространство</w:t>
      </w:r>
    </w:p>
    <w:p w14:paraId="7C016313" w14:textId="77777777" w:rsidR="006B76D6" w:rsidRPr="00086256" w:rsidRDefault="006B76D6" w:rsidP="006B76D6">
      <w:pPr>
        <w:rPr>
          <w:rFonts w:ascii="Times New Roman" w:hAnsi="Times New Roman"/>
          <w:sz w:val="16"/>
          <w:szCs w:val="16"/>
          <w:lang w:val="ru-RU"/>
        </w:rPr>
      </w:pPr>
    </w:p>
    <w:p w14:paraId="5C42C5B0" w14:textId="77777777" w:rsidR="006B76D6" w:rsidRPr="00AA7788" w:rsidRDefault="006B76D6" w:rsidP="006B76D6">
      <w:pPr>
        <w:ind w:firstLine="454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Рабочее пространство основной формы предназначено для отображения всех форм ввода, форм вывода, а также сформированных отчётов.</w:t>
      </w:r>
    </w:p>
    <w:p w14:paraId="08A6DF76" w14:textId="77777777" w:rsidR="006B76D6" w:rsidRDefault="006B76D6" w:rsidP="006B76D6">
      <w:pPr>
        <w:ind w:firstLine="708"/>
        <w:rPr>
          <w:lang w:val="ru-RU"/>
        </w:rPr>
      </w:pPr>
    </w:p>
    <w:p w14:paraId="04D76246" w14:textId="77777777" w:rsidR="006B76D6" w:rsidRDefault="006B76D6" w:rsidP="006B76D6">
      <w:pPr>
        <w:ind w:firstLine="708"/>
        <w:rPr>
          <w:lang w:val="ru-RU"/>
        </w:rPr>
      </w:pPr>
    </w:p>
    <w:p w14:paraId="55E1D7F1" w14:textId="77777777" w:rsidR="006B76D6" w:rsidRDefault="006B76D6" w:rsidP="006B76D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1C06B3" wp14:editId="5F39C822">
            <wp:extent cx="5938520" cy="78359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2173" w14:textId="77777777" w:rsidR="006B76D6" w:rsidRDefault="006B76D6" w:rsidP="006B76D6">
      <w:pPr>
        <w:rPr>
          <w:lang w:val="ru-RU"/>
        </w:rPr>
      </w:pPr>
    </w:p>
    <w:p w14:paraId="55DE1E01" w14:textId="77777777" w:rsidR="006B76D6" w:rsidRPr="00AA7788" w:rsidRDefault="006B76D6" w:rsidP="006B76D6">
      <w:pPr>
        <w:spacing w:after="80"/>
        <w:ind w:firstLine="452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Статус-строка основной формы предназначена для вывода дополнительной оперативной информации и состоит из следующих элементов:</w:t>
      </w:r>
    </w:p>
    <w:p w14:paraId="4531F56A" w14:textId="77777777" w:rsidR="006B76D6" w:rsidRPr="00AA7788" w:rsidRDefault="006B76D6" w:rsidP="006B76D6">
      <w:pPr>
        <w:numPr>
          <w:ilvl w:val="0"/>
          <w:numId w:val="10"/>
        </w:numPr>
        <w:tabs>
          <w:tab w:val="left" w:pos="3553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commentRangeStart w:id="266"/>
      <w:commentRangeStart w:id="267"/>
      <w:r w:rsidRPr="00AA7788">
        <w:rPr>
          <w:rFonts w:ascii="Times New Roman" w:hAnsi="Times New Roman"/>
          <w:lang w:val="ru-RU"/>
        </w:rPr>
        <w:t xml:space="preserve">Индикатор БД </w:t>
      </w:r>
      <w:commentRangeEnd w:id="266"/>
      <w:r w:rsidR="004F1734">
        <w:rPr>
          <w:rStyle w:val="aff2"/>
        </w:rPr>
        <w:commentReference w:id="266"/>
      </w:r>
      <w:commentRangeEnd w:id="267"/>
      <w:r w:rsidR="00966C24">
        <w:rPr>
          <w:rStyle w:val="aff2"/>
        </w:rPr>
        <w:commentReference w:id="267"/>
      </w:r>
      <w:r w:rsidRPr="00AA7788">
        <w:rPr>
          <w:rFonts w:ascii="Times New Roman" w:hAnsi="Times New Roman"/>
          <w:lang w:val="ru-RU"/>
        </w:rPr>
        <w:t>- отображает текущее состояние соединения с сервером БД:</w:t>
      </w:r>
    </w:p>
    <w:p w14:paraId="28A0B050" w14:textId="77777777" w:rsidR="006B76D6" w:rsidRPr="00AA7788" w:rsidRDefault="006B76D6" w:rsidP="006B76D6">
      <w:pPr>
        <w:numPr>
          <w:ilvl w:val="1"/>
          <w:numId w:val="11"/>
        </w:numPr>
        <w:tabs>
          <w:tab w:val="left" w:pos="2431"/>
          <w:tab w:val="left" w:pos="3503"/>
        </w:tabs>
        <w:spacing w:after="80"/>
        <w:ind w:left="1474" w:hanging="397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Зелёный цвет</w:t>
      </w:r>
      <w:r w:rsidRPr="00AA7788">
        <w:rPr>
          <w:rFonts w:ascii="Times New Roman" w:hAnsi="Times New Roman"/>
          <w:lang w:val="ru-RU"/>
        </w:rPr>
        <w:tab/>
        <w:t>- сервер БД активен (есть доступ);</w:t>
      </w:r>
    </w:p>
    <w:p w14:paraId="3798A782" w14:textId="77777777" w:rsidR="006B76D6" w:rsidRPr="00AA7788" w:rsidRDefault="006B76D6" w:rsidP="006B76D6">
      <w:pPr>
        <w:numPr>
          <w:ilvl w:val="1"/>
          <w:numId w:val="11"/>
        </w:numPr>
        <w:tabs>
          <w:tab w:val="left" w:pos="2431"/>
          <w:tab w:val="left" w:pos="3503"/>
        </w:tabs>
        <w:spacing w:after="80"/>
        <w:ind w:left="1474" w:hanging="397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Красный цвет</w:t>
      </w:r>
      <w:r w:rsidRPr="00AA7788">
        <w:rPr>
          <w:rFonts w:ascii="Times New Roman" w:hAnsi="Times New Roman"/>
          <w:lang w:val="ru-RU"/>
        </w:rPr>
        <w:tab/>
        <w:t>- сервер БД неактивен (нет доступа).</w:t>
      </w:r>
    </w:p>
    <w:p w14:paraId="765EF3C6" w14:textId="77777777" w:rsidR="006B76D6" w:rsidRPr="00AA7788" w:rsidRDefault="006B76D6" w:rsidP="006B76D6">
      <w:pPr>
        <w:numPr>
          <w:ilvl w:val="0"/>
          <w:numId w:val="10"/>
        </w:numPr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Строка сообщений - отображает вспомогательную информацию (например, процесс формирования отчёта).</w:t>
      </w:r>
    </w:p>
    <w:p w14:paraId="33BAF30F" w14:textId="77777777" w:rsidR="006B76D6" w:rsidRPr="00862645" w:rsidRDefault="006B76D6" w:rsidP="006B76D6">
      <w:pPr>
        <w:pStyle w:val="2"/>
        <w:numPr>
          <w:ilvl w:val="3"/>
          <w:numId w:val="11"/>
        </w:numPr>
        <w:rPr>
          <w:rFonts w:ascii="Times New Roman" w:hAnsi="Times New Roman"/>
          <w:szCs w:val="28"/>
          <w:lang w:val="ru-RU"/>
        </w:rPr>
      </w:pPr>
      <w:r w:rsidRPr="00862645">
        <w:rPr>
          <w:rFonts w:ascii="Times New Roman" w:hAnsi="Times New Roman"/>
          <w:szCs w:val="28"/>
          <w:lang w:val="ru-RU"/>
        </w:rPr>
        <w:t>Работа со стандартными элементами ввода</w:t>
      </w:r>
    </w:p>
    <w:p w14:paraId="260B514E" w14:textId="77777777" w:rsidR="006B76D6" w:rsidRPr="00862645" w:rsidRDefault="006B76D6" w:rsidP="006B76D6">
      <w:pPr>
        <w:rPr>
          <w:rFonts w:ascii="Times New Roman" w:hAnsi="Times New Roman"/>
          <w:sz w:val="14"/>
          <w:szCs w:val="16"/>
          <w:lang w:val="ru-RU"/>
        </w:rPr>
      </w:pPr>
    </w:p>
    <w:p w14:paraId="1B3AE26C" w14:textId="77777777" w:rsidR="006B76D6" w:rsidRDefault="006B76D6" w:rsidP="006B76D6">
      <w:pPr>
        <w:spacing w:after="80"/>
        <w:ind w:firstLine="454"/>
        <w:jc w:val="both"/>
        <w:rPr>
          <w:rFonts w:ascii="Times New Roman" w:hAnsi="Times New Roman"/>
          <w:szCs w:val="28"/>
          <w:lang w:val="ru-RU"/>
        </w:rPr>
      </w:pPr>
      <w:r w:rsidRPr="00AA7788">
        <w:rPr>
          <w:rFonts w:ascii="Times New Roman" w:hAnsi="Times New Roman"/>
          <w:szCs w:val="28"/>
          <w:lang w:val="ru-RU"/>
        </w:rPr>
        <w:t xml:space="preserve">Для удобства ввода и корректировки какого-либо значения </w:t>
      </w:r>
      <w:r>
        <w:rPr>
          <w:rFonts w:ascii="Times New Roman" w:hAnsi="Times New Roman"/>
          <w:szCs w:val="28"/>
          <w:lang w:val="ru-RU"/>
        </w:rPr>
        <w:t xml:space="preserve">используется </w:t>
      </w:r>
    </w:p>
    <w:p w14:paraId="3D0D0ED8" w14:textId="77777777" w:rsidR="006B76D6" w:rsidRPr="00791B9E" w:rsidRDefault="006B76D6" w:rsidP="006B76D6">
      <w:pPr>
        <w:rPr>
          <w:rFonts w:cstheme="minorHAnsi"/>
          <w:lang w:val="ru-RU"/>
        </w:rPr>
      </w:pPr>
      <w:r w:rsidRPr="00AA7788">
        <w:rPr>
          <w:rFonts w:ascii="Times New Roman" w:hAnsi="Times New Roman"/>
          <w:b/>
          <w:lang w:val="ru-RU"/>
        </w:rPr>
        <w:t>Календарь</w:t>
      </w:r>
      <w:r w:rsidRPr="00AA7788">
        <w:rPr>
          <w:rFonts w:ascii="Times New Roman" w:hAnsi="Times New Roman"/>
          <w:lang w:val="ru-RU"/>
        </w:rPr>
        <w:t xml:space="preserve"> (рис.</w:t>
      </w:r>
      <w:r w:rsidRPr="00AA7788">
        <w:rPr>
          <w:rFonts w:ascii="Times New Roman" w:hAnsi="Times New Roman"/>
        </w:rPr>
        <w:t> </w:t>
      </w:r>
      <w:proofErr w:type="gramStart"/>
      <w:r w:rsidRPr="00AA7788">
        <w:rPr>
          <w:rFonts w:ascii="Times New Roman" w:hAnsi="Times New Roman"/>
          <w:lang w:val="ru-RU"/>
        </w:rPr>
        <w:t>7)</w:t>
      </w:r>
      <w:r w:rsidRPr="00AA7788">
        <w:rPr>
          <w:rFonts w:ascii="Times New Roman" w:hAnsi="Times New Roman"/>
          <w:lang w:val="ru-RU"/>
        </w:rPr>
        <w:tab/>
      </w:r>
      <w:proofErr w:type="gramEnd"/>
      <w:r w:rsidRPr="00AA7788">
        <w:rPr>
          <w:rFonts w:ascii="Times New Roman" w:hAnsi="Times New Roman"/>
          <w:lang w:val="ru-RU"/>
        </w:rPr>
        <w:t xml:space="preserve"> -  для ввода даты, выбрав соответствующее значение из календаря. </w:t>
      </w:r>
      <w:r w:rsidRPr="00791B9E">
        <w:rPr>
          <w:lang w:val="ru-RU"/>
        </w:rPr>
        <w:t xml:space="preserve">При выборе даты из календаря -  </w:t>
      </w:r>
      <w:r w:rsidRPr="00791B9E">
        <w:rPr>
          <w:rFonts w:cstheme="minorHAnsi"/>
          <w:lang w:val="ru-RU"/>
        </w:rPr>
        <w:t xml:space="preserve"> </w:t>
      </w:r>
      <w:r w:rsidRPr="00791B9E">
        <w:rPr>
          <w:rFonts w:cstheme="minorHAnsi"/>
        </w:rPr>
        <w:t>ENTER</w:t>
      </w:r>
      <w:proofErr w:type="gramStart"/>
      <w:r w:rsidRPr="00791B9E">
        <w:rPr>
          <w:rFonts w:cstheme="minorHAnsi"/>
          <w:lang w:val="ru-RU"/>
        </w:rPr>
        <w:t xml:space="preserve">ом </w:t>
      </w:r>
      <w:r w:rsidRPr="00791B9E">
        <w:rPr>
          <w:lang w:val="ru-RU"/>
        </w:rPr>
        <w:t xml:space="preserve"> </w:t>
      </w:r>
      <w:proofErr w:type="spellStart"/>
      <w:r w:rsidRPr="00791B9E">
        <w:rPr>
          <w:lang w:val="ru-RU"/>
        </w:rPr>
        <w:t>автопереход</w:t>
      </w:r>
      <w:proofErr w:type="spellEnd"/>
      <w:proofErr w:type="gramEnd"/>
      <w:r w:rsidRPr="00791B9E">
        <w:rPr>
          <w:lang w:val="ru-RU"/>
        </w:rPr>
        <w:t xml:space="preserve"> в поле Время</w:t>
      </w:r>
    </w:p>
    <w:p w14:paraId="38FF447E" w14:textId="77777777" w:rsidR="006B76D6" w:rsidRPr="0045494D" w:rsidRDefault="006B76D6" w:rsidP="006B76D6">
      <w:pPr>
        <w:tabs>
          <w:tab w:val="left" w:pos="2835"/>
        </w:tabs>
        <w:jc w:val="center"/>
        <w:rPr>
          <w:rFonts w:ascii="Times New Roman" w:hAnsi="Times New Roman"/>
        </w:rPr>
      </w:pPr>
      <w:r w:rsidRPr="00563F51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46BFA8A7" wp14:editId="41B5E283">
            <wp:extent cx="1105468" cy="1230755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000" cy="123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6F50" w14:textId="77777777" w:rsidR="006B76D6" w:rsidRPr="0045494D" w:rsidRDefault="006B76D6" w:rsidP="006B76D6">
      <w:pPr>
        <w:jc w:val="center"/>
        <w:rPr>
          <w:rFonts w:ascii="Times New Roman" w:hAnsi="Times New Roman"/>
          <w:sz w:val="8"/>
          <w:szCs w:val="8"/>
        </w:rPr>
      </w:pPr>
    </w:p>
    <w:p w14:paraId="1D022C3A" w14:textId="77777777" w:rsidR="006B76D6" w:rsidRPr="00AA7788" w:rsidRDefault="006B76D6" w:rsidP="006B76D6">
      <w:pPr>
        <w:spacing w:after="80"/>
        <w:jc w:val="center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AA7788">
        <w:rPr>
          <w:rFonts w:ascii="Times New Roman" w:hAnsi="Times New Roman"/>
          <w:lang w:val="ru-RU"/>
        </w:rPr>
        <w:t>7. Элемент ввода - Календарь</w:t>
      </w:r>
    </w:p>
    <w:p w14:paraId="77677094" w14:textId="77777777" w:rsidR="006B76D6" w:rsidRPr="00AA7788" w:rsidRDefault="006B76D6" w:rsidP="006B76D6">
      <w:pPr>
        <w:tabs>
          <w:tab w:val="left" w:pos="3686"/>
        </w:tabs>
        <w:spacing w:after="80"/>
        <w:ind w:left="1077"/>
        <w:jc w:val="both"/>
        <w:rPr>
          <w:rFonts w:ascii="Times New Roman" w:hAnsi="Times New Roman"/>
          <w:sz w:val="8"/>
          <w:szCs w:val="8"/>
          <w:lang w:val="ru-RU"/>
        </w:rPr>
      </w:pPr>
    </w:p>
    <w:p w14:paraId="5656D0DB" w14:textId="77777777" w:rsidR="006B76D6" w:rsidRPr="00AA7788" w:rsidRDefault="006B76D6" w:rsidP="006B76D6">
      <w:pPr>
        <w:pStyle w:val="a5"/>
        <w:numPr>
          <w:ilvl w:val="0"/>
          <w:numId w:val="12"/>
        </w:numPr>
        <w:tabs>
          <w:tab w:val="left" w:pos="774"/>
        </w:tabs>
        <w:spacing w:after="80"/>
        <w:ind w:left="0" w:firstLine="774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b/>
          <w:lang w:val="ru-RU"/>
        </w:rPr>
        <w:t>Список</w:t>
      </w:r>
      <w:r w:rsidRPr="00AA7788">
        <w:rPr>
          <w:rFonts w:ascii="Times New Roman" w:hAnsi="Times New Roman"/>
          <w:lang w:val="ru-RU"/>
        </w:rPr>
        <w:t xml:space="preserve"> (рис.</w:t>
      </w:r>
      <w:r w:rsidRPr="00AA7788">
        <w:rPr>
          <w:rFonts w:ascii="Times New Roman" w:hAnsi="Times New Roman"/>
        </w:rPr>
        <w:t> </w:t>
      </w:r>
      <w:r w:rsidRPr="00AA7788">
        <w:rPr>
          <w:rFonts w:ascii="Times New Roman" w:hAnsi="Times New Roman"/>
          <w:lang w:val="ru-RU"/>
        </w:rPr>
        <w:t xml:space="preserve">8) - </w:t>
      </w:r>
      <w:r w:rsidRPr="00AA7788">
        <w:rPr>
          <w:rFonts w:ascii="Times New Roman" w:hAnsi="Times New Roman"/>
          <w:spacing w:val="0"/>
          <w:sz w:val="24"/>
          <w:szCs w:val="24"/>
          <w:lang w:val="ru-RU"/>
        </w:rPr>
        <w:t xml:space="preserve">для ввода информации, выбрав соответствующее значение из списка данных. </w:t>
      </w:r>
    </w:p>
    <w:p w14:paraId="5B973B65" w14:textId="77777777" w:rsidR="006B76D6" w:rsidRPr="0045494D" w:rsidRDefault="006B76D6" w:rsidP="006B76D6">
      <w:pPr>
        <w:tabs>
          <w:tab w:val="left" w:pos="2835"/>
        </w:tabs>
        <w:jc w:val="center"/>
      </w:pPr>
      <w:r w:rsidRPr="001926B0">
        <w:rPr>
          <w:noProof/>
          <w:lang w:val="ru-RU" w:eastAsia="ru-RU"/>
        </w:rPr>
        <w:lastRenderedPageBreak/>
        <w:drawing>
          <wp:inline distT="0" distB="0" distL="0" distR="0" wp14:anchorId="79BF9F3E" wp14:editId="474CFDB1">
            <wp:extent cx="573206" cy="84431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3" cy="84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89BA" w14:textId="77777777" w:rsidR="006B76D6" w:rsidRPr="0045494D" w:rsidRDefault="006B76D6" w:rsidP="006B76D6">
      <w:pPr>
        <w:jc w:val="center"/>
        <w:rPr>
          <w:rFonts w:ascii="Times New Roman" w:hAnsi="Times New Roman"/>
          <w:sz w:val="8"/>
          <w:szCs w:val="8"/>
        </w:rPr>
      </w:pPr>
    </w:p>
    <w:p w14:paraId="35867DF6" w14:textId="77777777" w:rsidR="006B76D6" w:rsidRPr="0045494D" w:rsidRDefault="006B76D6" w:rsidP="006B76D6">
      <w:pPr>
        <w:spacing w:after="80"/>
        <w:jc w:val="center"/>
        <w:rPr>
          <w:rFonts w:ascii="Times New Roman" w:hAnsi="Times New Roman"/>
        </w:rPr>
      </w:pPr>
      <w:proofErr w:type="spellStart"/>
      <w:r w:rsidRPr="0045494D">
        <w:rPr>
          <w:rFonts w:ascii="Times New Roman" w:hAnsi="Times New Roman"/>
        </w:rPr>
        <w:t>Рис</w:t>
      </w:r>
      <w:proofErr w:type="spellEnd"/>
      <w:r w:rsidRPr="0045494D">
        <w:rPr>
          <w:rFonts w:ascii="Times New Roman" w:hAnsi="Times New Roman"/>
        </w:rPr>
        <w:t xml:space="preserve">. 8. </w:t>
      </w:r>
      <w:proofErr w:type="spellStart"/>
      <w:r w:rsidRPr="0045494D">
        <w:rPr>
          <w:rFonts w:ascii="Times New Roman" w:hAnsi="Times New Roman"/>
        </w:rPr>
        <w:t>Элемент</w:t>
      </w:r>
      <w:proofErr w:type="spellEnd"/>
      <w:r w:rsidRPr="0045494D">
        <w:rPr>
          <w:rFonts w:ascii="Times New Roman" w:hAnsi="Times New Roman"/>
        </w:rPr>
        <w:t xml:space="preserve"> </w:t>
      </w:r>
      <w:proofErr w:type="spellStart"/>
      <w:r w:rsidRPr="0045494D">
        <w:rPr>
          <w:rFonts w:ascii="Times New Roman" w:hAnsi="Times New Roman"/>
        </w:rPr>
        <w:t>ввода</w:t>
      </w:r>
      <w:proofErr w:type="spellEnd"/>
      <w:r w:rsidRPr="0045494D">
        <w:rPr>
          <w:rFonts w:ascii="Times New Roman" w:hAnsi="Times New Roman"/>
        </w:rPr>
        <w:t xml:space="preserve"> – </w:t>
      </w:r>
      <w:proofErr w:type="spellStart"/>
      <w:r w:rsidRPr="0045494D">
        <w:rPr>
          <w:rFonts w:ascii="Times New Roman" w:hAnsi="Times New Roman"/>
        </w:rPr>
        <w:t>Список</w:t>
      </w:r>
      <w:proofErr w:type="spellEnd"/>
    </w:p>
    <w:p w14:paraId="039B1499" w14:textId="77777777" w:rsidR="006B76D6" w:rsidRPr="0045494D" w:rsidRDefault="006B76D6" w:rsidP="006B76D6">
      <w:pPr>
        <w:spacing w:after="200" w:line="276" w:lineRule="auto"/>
        <w:rPr>
          <w:rFonts w:ascii="Times New Roman" w:hAnsi="Times New Roman"/>
          <w:sz w:val="8"/>
          <w:szCs w:val="8"/>
        </w:rPr>
      </w:pPr>
    </w:p>
    <w:p w14:paraId="6F71D6F8" w14:textId="77777777" w:rsidR="006B76D6" w:rsidRPr="009C63B8" w:rsidRDefault="006B76D6" w:rsidP="006B76D6">
      <w:pPr>
        <w:pStyle w:val="a5"/>
        <w:numPr>
          <w:ilvl w:val="0"/>
          <w:numId w:val="13"/>
        </w:numPr>
        <w:spacing w:line="276" w:lineRule="auto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A7788">
        <w:rPr>
          <w:rFonts w:ascii="Times New Roman" w:hAnsi="Times New Roman"/>
          <w:b/>
          <w:lang w:val="ru-RU"/>
        </w:rPr>
        <w:t>Справочник</w:t>
      </w:r>
      <w:r w:rsidRPr="00AA7788">
        <w:rPr>
          <w:rFonts w:ascii="Times New Roman" w:hAnsi="Times New Roman"/>
          <w:lang w:val="ru-RU"/>
        </w:rPr>
        <w:t xml:space="preserve"> (рис.</w:t>
      </w:r>
      <w:r w:rsidRPr="0045494D">
        <w:rPr>
          <w:rFonts w:ascii="Times New Roman" w:hAnsi="Times New Roman"/>
        </w:rPr>
        <w:t> </w:t>
      </w:r>
      <w:proofErr w:type="gramStart"/>
      <w:r w:rsidRPr="00AA7788">
        <w:rPr>
          <w:rFonts w:ascii="Times New Roman" w:hAnsi="Times New Roman"/>
          <w:lang w:val="ru-RU"/>
        </w:rPr>
        <w:t>9)</w:t>
      </w:r>
      <w:r w:rsidRPr="00AA7788">
        <w:rPr>
          <w:rFonts w:ascii="Times New Roman" w:hAnsi="Times New Roman"/>
          <w:lang w:val="ru-RU"/>
        </w:rPr>
        <w:tab/>
      </w:r>
      <w:proofErr w:type="gramEnd"/>
      <w:r w:rsidRPr="00AA7788">
        <w:rPr>
          <w:rFonts w:ascii="Times New Roman" w:hAnsi="Times New Roman"/>
          <w:lang w:val="ru-RU"/>
        </w:rPr>
        <w:t xml:space="preserve"> - </w:t>
      </w:r>
      <w:r w:rsidRPr="009C63B8">
        <w:rPr>
          <w:rFonts w:ascii="Times New Roman" w:hAnsi="Times New Roman"/>
          <w:spacing w:val="0"/>
          <w:sz w:val="24"/>
          <w:szCs w:val="24"/>
          <w:lang w:val="ru-RU"/>
        </w:rPr>
        <w:t>для ввода текстового значения поля ввода, выбрав значение из соответствующего справочника. В справочниках подключить поиск по начальным буквам (установить резервный ручной ввод информации по всем полям).</w:t>
      </w:r>
    </w:p>
    <w:p w14:paraId="7D50DA6E" w14:textId="77777777" w:rsidR="006B76D6" w:rsidRPr="00AA7788" w:rsidRDefault="006B76D6" w:rsidP="006B76D6">
      <w:pPr>
        <w:tabs>
          <w:tab w:val="left" w:pos="993"/>
        </w:tabs>
        <w:spacing w:after="80"/>
        <w:jc w:val="both"/>
        <w:rPr>
          <w:rFonts w:ascii="Times New Roman" w:hAnsi="Times New Roman"/>
          <w:lang w:val="ru-RU"/>
        </w:rPr>
      </w:pPr>
    </w:p>
    <w:p w14:paraId="21D8B55C" w14:textId="77777777" w:rsidR="006B76D6" w:rsidRPr="00AA7788" w:rsidRDefault="006B76D6" w:rsidP="006B76D6">
      <w:pPr>
        <w:tabs>
          <w:tab w:val="left" w:pos="3686"/>
        </w:tabs>
        <w:ind w:left="1077"/>
        <w:jc w:val="both"/>
        <w:rPr>
          <w:rFonts w:ascii="Times New Roman" w:hAnsi="Times New Roman"/>
          <w:sz w:val="8"/>
          <w:szCs w:val="8"/>
          <w:lang w:val="ru-RU"/>
        </w:rPr>
      </w:pPr>
    </w:p>
    <w:p w14:paraId="11B24698" w14:textId="77777777" w:rsidR="006B76D6" w:rsidRPr="0045494D" w:rsidRDefault="006B76D6" w:rsidP="006B76D6">
      <w:pPr>
        <w:tabs>
          <w:tab w:val="left" w:pos="3686"/>
        </w:tabs>
        <w:jc w:val="center"/>
        <w:rPr>
          <w:rFonts w:ascii="Times New Roman" w:hAnsi="Times New Roman"/>
        </w:rPr>
      </w:pPr>
      <w:r w:rsidRPr="001926B0">
        <w:rPr>
          <w:noProof/>
          <w:lang w:val="ru-RU" w:eastAsia="ru-RU"/>
        </w:rPr>
        <w:drawing>
          <wp:inline distT="0" distB="0" distL="0" distR="0" wp14:anchorId="6FAD45FD" wp14:editId="6563012E">
            <wp:extent cx="1133475" cy="16097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459" cy="162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E339" w14:textId="77777777" w:rsidR="006B76D6" w:rsidRPr="0045494D" w:rsidRDefault="006B76D6" w:rsidP="006B76D6">
      <w:pPr>
        <w:spacing w:after="80"/>
        <w:jc w:val="center"/>
        <w:rPr>
          <w:rFonts w:ascii="Times New Roman" w:hAnsi="Times New Roman"/>
        </w:rPr>
      </w:pPr>
      <w:proofErr w:type="spellStart"/>
      <w:r w:rsidRPr="0045494D">
        <w:rPr>
          <w:rFonts w:ascii="Times New Roman" w:hAnsi="Times New Roman"/>
        </w:rPr>
        <w:t>Рис</w:t>
      </w:r>
      <w:proofErr w:type="spellEnd"/>
      <w:r w:rsidRPr="0045494D">
        <w:rPr>
          <w:rFonts w:ascii="Times New Roman" w:hAnsi="Times New Roman"/>
        </w:rPr>
        <w:t xml:space="preserve">. 9. </w:t>
      </w:r>
      <w:proofErr w:type="spellStart"/>
      <w:r w:rsidRPr="0045494D">
        <w:rPr>
          <w:rFonts w:ascii="Times New Roman" w:hAnsi="Times New Roman"/>
        </w:rPr>
        <w:t>Элемент</w:t>
      </w:r>
      <w:proofErr w:type="spellEnd"/>
      <w:r w:rsidRPr="0045494D">
        <w:rPr>
          <w:rFonts w:ascii="Times New Roman" w:hAnsi="Times New Roman"/>
        </w:rPr>
        <w:t xml:space="preserve"> </w:t>
      </w:r>
      <w:proofErr w:type="spellStart"/>
      <w:r w:rsidRPr="0045494D">
        <w:rPr>
          <w:rFonts w:ascii="Times New Roman" w:hAnsi="Times New Roman"/>
        </w:rPr>
        <w:t>ввода</w:t>
      </w:r>
      <w:proofErr w:type="spellEnd"/>
      <w:r w:rsidRPr="0045494D">
        <w:rPr>
          <w:rFonts w:ascii="Times New Roman" w:hAnsi="Times New Roman"/>
        </w:rPr>
        <w:t xml:space="preserve"> – </w:t>
      </w:r>
      <w:proofErr w:type="spellStart"/>
      <w:r w:rsidRPr="0045494D">
        <w:rPr>
          <w:rFonts w:ascii="Times New Roman" w:hAnsi="Times New Roman"/>
        </w:rPr>
        <w:t>Справочник</w:t>
      </w:r>
      <w:proofErr w:type="spellEnd"/>
    </w:p>
    <w:p w14:paraId="76FBEFC6" w14:textId="77777777" w:rsidR="006B76D6" w:rsidRPr="0045494D" w:rsidRDefault="006B76D6" w:rsidP="006B76D6">
      <w:pPr>
        <w:spacing w:after="80"/>
        <w:jc w:val="center"/>
        <w:rPr>
          <w:rFonts w:ascii="Times New Roman" w:hAnsi="Times New Roman"/>
        </w:rPr>
      </w:pPr>
    </w:p>
    <w:p w14:paraId="3A2A78B0" w14:textId="77777777" w:rsidR="006B76D6" w:rsidRPr="0045494D" w:rsidRDefault="006B76D6" w:rsidP="006B76D6">
      <w:pPr>
        <w:jc w:val="center"/>
        <w:rPr>
          <w:rFonts w:ascii="Times New Roman" w:hAnsi="Times New Roman"/>
        </w:rPr>
      </w:pPr>
      <w:r w:rsidRPr="00563F51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22312EBC" wp14:editId="53DAA0C9">
            <wp:extent cx="1914525" cy="219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D839" w14:textId="77777777" w:rsidR="006B76D6" w:rsidRPr="0045494D" w:rsidRDefault="006B76D6" w:rsidP="006B76D6">
      <w:pPr>
        <w:jc w:val="center"/>
        <w:rPr>
          <w:rFonts w:ascii="Times New Roman" w:hAnsi="Times New Roman"/>
          <w:sz w:val="8"/>
          <w:szCs w:val="8"/>
        </w:rPr>
      </w:pPr>
    </w:p>
    <w:p w14:paraId="59C7C5D7" w14:textId="77777777" w:rsidR="006B76D6" w:rsidRPr="00AA7788" w:rsidRDefault="006B76D6" w:rsidP="006B76D6">
      <w:pPr>
        <w:spacing w:after="80"/>
        <w:jc w:val="center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AA7788">
        <w:rPr>
          <w:rFonts w:ascii="Times New Roman" w:hAnsi="Times New Roman"/>
          <w:lang w:val="ru-RU"/>
        </w:rPr>
        <w:t>10. Поле ввода «Страна»</w:t>
      </w:r>
    </w:p>
    <w:p w14:paraId="5FFDBFB7" w14:textId="77777777" w:rsidR="006B76D6" w:rsidRPr="00AA7788" w:rsidRDefault="006B76D6" w:rsidP="006B76D6">
      <w:pPr>
        <w:numPr>
          <w:ilvl w:val="0"/>
          <w:numId w:val="10"/>
        </w:numPr>
        <w:tabs>
          <w:tab w:val="left" w:pos="993"/>
        </w:tabs>
        <w:spacing w:after="80"/>
        <w:ind w:left="0" w:firstLine="680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b/>
          <w:lang w:val="ru-RU"/>
        </w:rPr>
        <w:t>Переключатель</w:t>
      </w:r>
      <w:r>
        <w:rPr>
          <w:rFonts w:ascii="Times New Roman" w:hAnsi="Times New Roman"/>
          <w:lang w:val="ru-RU"/>
        </w:rPr>
        <w:t xml:space="preserve"> </w:t>
      </w:r>
      <w:r w:rsidRPr="00AA7788">
        <w:rPr>
          <w:rFonts w:ascii="Times New Roman" w:hAnsi="Times New Roman"/>
          <w:lang w:val="ru-RU"/>
        </w:rPr>
        <w:tab/>
        <w:t xml:space="preserve"> - используется для ввода признака и принимает только два значения: «</w:t>
      </w:r>
      <w:proofErr w:type="gramStart"/>
      <w:r w:rsidRPr="00AA7788">
        <w:rPr>
          <w:rFonts w:ascii="Times New Roman" w:hAnsi="Times New Roman"/>
          <w:lang w:val="ru-RU"/>
        </w:rPr>
        <w:t>Да»  или</w:t>
      </w:r>
      <w:proofErr w:type="gramEnd"/>
      <w:r w:rsidRPr="00AA7788">
        <w:rPr>
          <w:rFonts w:ascii="Times New Roman" w:hAnsi="Times New Roman"/>
          <w:lang w:val="ru-RU"/>
        </w:rPr>
        <w:t xml:space="preserve"> «Нет» .</w:t>
      </w:r>
    </w:p>
    <w:p w14:paraId="24B0BDED" w14:textId="77777777" w:rsidR="006B76D6" w:rsidRPr="00AA7788" w:rsidRDefault="006B76D6" w:rsidP="006B76D6">
      <w:pPr>
        <w:pStyle w:val="a5"/>
        <w:spacing w:after="80"/>
        <w:ind w:left="283"/>
        <w:rPr>
          <w:rFonts w:ascii="Times New Roman" w:hAnsi="Times New Roman"/>
          <w:sz w:val="8"/>
          <w:szCs w:val="8"/>
          <w:lang w:val="ru-RU"/>
        </w:rPr>
      </w:pPr>
    </w:p>
    <w:p w14:paraId="2B72FCE6" w14:textId="77777777" w:rsidR="006B76D6" w:rsidRPr="00AA7788" w:rsidRDefault="006B76D6" w:rsidP="006B76D6">
      <w:pPr>
        <w:tabs>
          <w:tab w:val="left" w:pos="2835"/>
        </w:tabs>
        <w:jc w:val="center"/>
        <w:rPr>
          <w:rFonts w:ascii="Times New Roman" w:hAnsi="Times New Roman"/>
          <w:lang w:val="ru-RU"/>
        </w:rPr>
      </w:pPr>
      <w:r w:rsidRPr="00563F51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05572B98" wp14:editId="7C302142">
            <wp:extent cx="1219200" cy="152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788">
        <w:rPr>
          <w:rFonts w:ascii="Times New Roman" w:hAnsi="Times New Roman"/>
          <w:lang w:val="ru-RU"/>
        </w:rPr>
        <w:t xml:space="preserve">          </w:t>
      </w:r>
      <w:r w:rsidRPr="00563F51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D78E646" wp14:editId="0226EAAB">
            <wp:extent cx="1228725" cy="1714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C830" w14:textId="77777777" w:rsidR="006B76D6" w:rsidRPr="00AA7788" w:rsidRDefault="006B76D6" w:rsidP="006B76D6">
      <w:pPr>
        <w:tabs>
          <w:tab w:val="left" w:pos="2835"/>
        </w:tabs>
        <w:jc w:val="center"/>
        <w:rPr>
          <w:rFonts w:ascii="Times New Roman" w:hAnsi="Times New Roman"/>
          <w:sz w:val="8"/>
          <w:szCs w:val="8"/>
          <w:lang w:val="ru-RU"/>
        </w:rPr>
      </w:pPr>
    </w:p>
    <w:p w14:paraId="0378C1F7" w14:textId="77777777" w:rsidR="006B76D6" w:rsidRPr="00AA7788" w:rsidRDefault="006B76D6" w:rsidP="006B76D6">
      <w:pPr>
        <w:tabs>
          <w:tab w:val="left" w:pos="2835"/>
        </w:tabs>
        <w:jc w:val="center"/>
        <w:rPr>
          <w:rFonts w:ascii="Times New Roman" w:hAnsi="Times New Roman"/>
          <w:lang w:val="ru-RU"/>
        </w:rPr>
      </w:pPr>
      <w:proofErr w:type="gramStart"/>
      <w:r w:rsidRPr="00AA7788">
        <w:rPr>
          <w:rFonts w:ascii="Times New Roman" w:hAnsi="Times New Roman"/>
          <w:lang w:val="ru-RU"/>
        </w:rPr>
        <w:t xml:space="preserve">а)   </w:t>
      </w:r>
      <w:proofErr w:type="gramEnd"/>
      <w:r w:rsidRPr="00AA7788">
        <w:rPr>
          <w:rFonts w:ascii="Times New Roman" w:hAnsi="Times New Roman"/>
          <w:lang w:val="ru-RU"/>
        </w:rPr>
        <w:t xml:space="preserve">                                  б)</w:t>
      </w:r>
    </w:p>
    <w:p w14:paraId="4AB5E331" w14:textId="77777777" w:rsidR="006B76D6" w:rsidRPr="00AA7788" w:rsidRDefault="006B76D6" w:rsidP="006B76D6">
      <w:pPr>
        <w:spacing w:after="80"/>
        <w:jc w:val="center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AA7788">
        <w:rPr>
          <w:rFonts w:ascii="Times New Roman" w:hAnsi="Times New Roman"/>
          <w:lang w:val="ru-RU"/>
        </w:rPr>
        <w:t>11. Элемент ввода - Переключатель</w:t>
      </w:r>
    </w:p>
    <w:p w14:paraId="3ED9AD10" w14:textId="77777777" w:rsidR="006B76D6" w:rsidRPr="00AA7788" w:rsidRDefault="006B76D6" w:rsidP="006B76D6">
      <w:pPr>
        <w:spacing w:after="200" w:line="276" w:lineRule="auto"/>
        <w:rPr>
          <w:rFonts w:ascii="Times New Roman" w:hAnsi="Times New Roman"/>
          <w:b/>
          <w:sz w:val="8"/>
          <w:szCs w:val="8"/>
          <w:lang w:val="ru-RU"/>
        </w:rPr>
      </w:pPr>
    </w:p>
    <w:p w14:paraId="3FD1059F" w14:textId="77777777" w:rsidR="006B76D6" w:rsidRPr="00AA7788" w:rsidRDefault="006B76D6" w:rsidP="006B76D6">
      <w:pPr>
        <w:numPr>
          <w:ilvl w:val="0"/>
          <w:numId w:val="10"/>
        </w:numPr>
        <w:tabs>
          <w:tab w:val="left" w:pos="3686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AA7788">
        <w:rPr>
          <w:rFonts w:ascii="Times New Roman" w:hAnsi="Times New Roman"/>
          <w:b/>
          <w:lang w:val="ru-RU"/>
        </w:rPr>
        <w:t>Радио-переключатель</w:t>
      </w:r>
      <w:r>
        <w:rPr>
          <w:rFonts w:ascii="Times New Roman" w:hAnsi="Times New Roman"/>
          <w:b/>
          <w:lang w:val="ru-RU"/>
        </w:rPr>
        <w:t xml:space="preserve"> </w:t>
      </w:r>
      <w:r w:rsidRPr="00AA7788">
        <w:rPr>
          <w:rFonts w:ascii="Times New Roman" w:hAnsi="Times New Roman"/>
          <w:lang w:val="ru-RU"/>
        </w:rPr>
        <w:t>- используется для выбора одного из предлагаемых значений.</w:t>
      </w:r>
    </w:p>
    <w:p w14:paraId="50D17130" w14:textId="77777777" w:rsidR="0063194C" w:rsidRDefault="0063194C" w:rsidP="006B76D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A05506E" wp14:editId="28EB492E">
            <wp:extent cx="3486785" cy="16179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22C5" w14:textId="77777777" w:rsidR="0063194C" w:rsidRPr="009C63B8" w:rsidRDefault="0063194C" w:rsidP="0063194C">
      <w:pPr>
        <w:pStyle w:val="2"/>
        <w:numPr>
          <w:ilvl w:val="0"/>
          <w:numId w:val="0"/>
        </w:numPr>
        <w:jc w:val="center"/>
        <w:rPr>
          <w:rFonts w:ascii="Times New Roman" w:hAnsi="Times New Roman"/>
          <w:noProof/>
          <w:sz w:val="24"/>
          <w:szCs w:val="24"/>
          <w:lang w:val="ru-RU"/>
        </w:rPr>
      </w:pPr>
      <w:r>
        <w:rPr>
          <w:lang w:val="ru-RU"/>
        </w:rPr>
        <w:lastRenderedPageBreak/>
        <w:tab/>
      </w:r>
      <w:r>
        <w:rPr>
          <w:rFonts w:ascii="Times New Roman" w:hAnsi="Times New Roman"/>
          <w:sz w:val="24"/>
          <w:szCs w:val="24"/>
          <w:lang w:val="ru-RU"/>
        </w:rPr>
        <w:t>6</w:t>
      </w:r>
      <w:r w:rsidRPr="009C63B8">
        <w:rPr>
          <w:rFonts w:ascii="Times New Roman" w:hAnsi="Times New Roman"/>
          <w:sz w:val="24"/>
          <w:szCs w:val="24"/>
          <w:lang w:val="ru-RU"/>
        </w:rPr>
        <w:t>. Формы ввода данных</w:t>
      </w:r>
    </w:p>
    <w:p w14:paraId="50729B5C" w14:textId="77777777" w:rsidR="0063194C" w:rsidRPr="00A859AA" w:rsidRDefault="0063194C" w:rsidP="0063194C">
      <w:pPr>
        <w:pStyle w:val="3"/>
        <w:numPr>
          <w:ilvl w:val="0"/>
          <w:numId w:val="0"/>
        </w:numPr>
        <w:ind w:left="720" w:hanging="720"/>
        <w:jc w:val="center"/>
        <w:rPr>
          <w:rFonts w:ascii="Times New Roman" w:hAnsi="Times New Roman"/>
          <w:color w:val="auto"/>
          <w:szCs w:val="28"/>
          <w:lang w:val="ru-RU"/>
        </w:rPr>
      </w:pPr>
      <w:bookmarkStart w:id="268" w:name="_2.3.1._Форма_ввода"/>
      <w:bookmarkStart w:id="269" w:name="_Toc497895111"/>
      <w:bookmarkEnd w:id="268"/>
      <w:r>
        <w:rPr>
          <w:rFonts w:ascii="Times New Roman" w:hAnsi="Times New Roman"/>
          <w:color w:val="auto"/>
          <w:szCs w:val="28"/>
          <w:lang w:val="ru-RU"/>
        </w:rPr>
        <w:t>6</w:t>
      </w:r>
      <w:r w:rsidRPr="00A859AA">
        <w:rPr>
          <w:rFonts w:ascii="Times New Roman" w:hAnsi="Times New Roman"/>
          <w:color w:val="auto"/>
          <w:szCs w:val="28"/>
          <w:lang w:val="ru-RU"/>
        </w:rPr>
        <w:t>.</w:t>
      </w:r>
      <w:r>
        <w:rPr>
          <w:rFonts w:ascii="Times New Roman" w:hAnsi="Times New Roman"/>
          <w:color w:val="auto"/>
          <w:szCs w:val="28"/>
          <w:lang w:val="ru-RU"/>
        </w:rPr>
        <w:t>1</w:t>
      </w:r>
      <w:r w:rsidRPr="00A859AA">
        <w:rPr>
          <w:rFonts w:ascii="Times New Roman" w:hAnsi="Times New Roman"/>
          <w:color w:val="auto"/>
          <w:szCs w:val="28"/>
          <w:lang w:val="ru-RU"/>
        </w:rPr>
        <w:t xml:space="preserve"> Форма ввода «Поезда по прибытию»</w:t>
      </w:r>
      <w:bookmarkEnd w:id="269"/>
    </w:p>
    <w:p w14:paraId="57BEF050" w14:textId="77777777" w:rsidR="0063194C" w:rsidRPr="00A859AA" w:rsidRDefault="0063194C" w:rsidP="0063194C">
      <w:pPr>
        <w:rPr>
          <w:rFonts w:ascii="Times New Roman" w:hAnsi="Times New Roman"/>
          <w:sz w:val="14"/>
          <w:szCs w:val="16"/>
          <w:lang w:val="ru-RU"/>
        </w:rPr>
      </w:pPr>
    </w:p>
    <w:p w14:paraId="53160960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A859AA">
        <w:rPr>
          <w:rFonts w:ascii="Times New Roman" w:hAnsi="Times New Roman"/>
          <w:szCs w:val="28"/>
          <w:lang w:val="ru-RU"/>
        </w:rPr>
        <w:t xml:space="preserve">Для ввода, корректировки, удаления, а также просмотра перечня поездов, прибывших на комбинат, предназначена форма ввода </w:t>
      </w:r>
      <w:r w:rsidRPr="00A859AA">
        <w:rPr>
          <w:rFonts w:ascii="Times New Roman" w:hAnsi="Times New Roman"/>
          <w:lang w:val="ru-RU"/>
        </w:rPr>
        <w:t xml:space="preserve">«Поезда по прибытию» </w:t>
      </w:r>
    </w:p>
    <w:p w14:paraId="0F727953" w14:textId="09F64E4F" w:rsidR="0063194C" w:rsidRDefault="0063194C" w:rsidP="0063194C">
      <w:pPr>
        <w:tabs>
          <w:tab w:val="left" w:pos="1345"/>
        </w:tabs>
        <w:rPr>
          <w:lang w:val="ru-RU"/>
        </w:rPr>
      </w:pPr>
      <w:del w:id="270" w:author="Shuba, Irina V" w:date="2020-01-10T17:42:00Z">
        <w:r w:rsidDel="00E219AF">
          <w:rPr>
            <w:noProof/>
            <w:lang w:val="ru-RU" w:eastAsia="ru-RU"/>
          </w:rPr>
          <w:drawing>
            <wp:inline distT="0" distB="0" distL="0" distR="0" wp14:anchorId="6563438C" wp14:editId="4926EA84">
              <wp:extent cx="5386070" cy="1557655"/>
              <wp:effectExtent l="0" t="0" r="5080" b="4445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86070" cy="1557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5A529A3" w14:textId="2FD80574" w:rsidR="0063194C" w:rsidRDefault="00E219AF" w:rsidP="0063194C">
      <w:pPr>
        <w:rPr>
          <w:lang w:val="ru-RU"/>
        </w:rPr>
      </w:pPr>
      <w:ins w:id="271" w:author="Shuba, Irina V" w:date="2020-01-10T17:42:00Z">
        <w:r>
          <w:rPr>
            <w:noProof/>
            <w:lang w:val="ru-RU" w:eastAsia="ru-RU"/>
          </w:rPr>
          <w:drawing>
            <wp:inline distT="0" distB="0" distL="0" distR="0" wp14:anchorId="763C13E9" wp14:editId="5F934557">
              <wp:extent cx="5934075" cy="1666875"/>
              <wp:effectExtent l="0" t="0" r="9525" b="9525"/>
              <wp:docPr id="63" name="Рисунок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166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C3B2CCE" w14:textId="77777777" w:rsidR="0063194C" w:rsidRDefault="0063194C" w:rsidP="0063194C">
      <w:pPr>
        <w:tabs>
          <w:tab w:val="left" w:pos="2130"/>
        </w:tabs>
        <w:rPr>
          <w:lang w:val="ru-RU"/>
        </w:rPr>
      </w:pPr>
      <w:r>
        <w:rPr>
          <w:lang w:val="ru-RU"/>
        </w:rPr>
        <w:t xml:space="preserve">Рис. 13 Форма ввода </w:t>
      </w:r>
      <w:proofErr w:type="gramStart"/>
      <w:r>
        <w:rPr>
          <w:lang w:val="ru-RU"/>
        </w:rPr>
        <w:t>« Поезд</w:t>
      </w:r>
      <w:proofErr w:type="gramEnd"/>
      <w:r>
        <w:rPr>
          <w:lang w:val="ru-RU"/>
        </w:rPr>
        <w:t xml:space="preserve"> по прибытию»</w:t>
      </w:r>
    </w:p>
    <w:p w14:paraId="2532A577" w14:textId="77777777" w:rsidR="0063194C" w:rsidRPr="002F17CA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2F17CA">
        <w:rPr>
          <w:rFonts w:ascii="Times New Roman" w:hAnsi="Times New Roman"/>
          <w:lang w:val="ru-RU"/>
        </w:rPr>
        <w:t xml:space="preserve">Данную форму </w:t>
      </w:r>
      <w:r>
        <w:rPr>
          <w:rFonts w:ascii="Times New Roman" w:hAnsi="Times New Roman"/>
          <w:lang w:val="ru-RU"/>
        </w:rPr>
        <w:t xml:space="preserve">вызываем </w:t>
      </w:r>
      <w:r w:rsidRPr="002F17CA">
        <w:rPr>
          <w:rFonts w:ascii="Times New Roman" w:hAnsi="Times New Roman"/>
          <w:lang w:val="ru-RU"/>
        </w:rPr>
        <w:t xml:space="preserve">с помощью пункта «Ввод данных по прибытию» подменю «Ввод данных» основного меню. </w:t>
      </w:r>
    </w:p>
    <w:p w14:paraId="23029CC6" w14:textId="77777777" w:rsidR="0063194C" w:rsidRDefault="0063194C" w:rsidP="0063194C">
      <w:pPr>
        <w:spacing w:after="80"/>
        <w:ind w:firstLine="454"/>
        <w:jc w:val="both"/>
        <w:rPr>
          <w:ins w:id="272" w:author="Shuba, Irina V" w:date="2020-01-10T15:40:00Z"/>
          <w:rFonts w:ascii="Times New Roman" w:hAnsi="Times New Roman"/>
          <w:lang w:val="ru-RU"/>
        </w:rPr>
      </w:pPr>
      <w:r w:rsidRPr="002F17CA">
        <w:rPr>
          <w:rFonts w:ascii="Times New Roman" w:hAnsi="Times New Roman"/>
          <w:lang w:val="ru-RU"/>
        </w:rPr>
        <w:t>Форма «Поезда по прибытию» состоит из таблицы данных, содержащую информацию о поездах, прибывших на комбинат, а также группы кнопок, предназначенных для ввода нового заголовка поезда, корректировки уже введенных данных по поезду, удаления заголовка поезда и для закрытия данной формы.</w:t>
      </w:r>
    </w:p>
    <w:p w14:paraId="701064A6" w14:textId="5CE1A4F6" w:rsidR="001A5A98" w:rsidRDefault="001A5A98" w:rsidP="0063194C">
      <w:pPr>
        <w:spacing w:after="80"/>
        <w:ind w:firstLine="454"/>
        <w:jc w:val="both"/>
        <w:rPr>
          <w:ins w:id="273" w:author="Shuba, Irina V" w:date="2020-01-10T17:43:00Z"/>
          <w:rFonts w:ascii="Times New Roman" w:hAnsi="Times New Roman"/>
          <w:lang w:val="ru-RU"/>
        </w:rPr>
      </w:pPr>
      <w:ins w:id="274" w:author="Shuba, Irina V" w:date="2020-01-10T15:40:00Z">
        <w:r>
          <w:rPr>
            <w:rFonts w:ascii="Times New Roman" w:hAnsi="Times New Roman"/>
            <w:lang w:val="ru-RU"/>
          </w:rPr>
          <w:t xml:space="preserve">В данную форму автоматически попадают все </w:t>
        </w:r>
        <w:proofErr w:type="gramStart"/>
        <w:r>
          <w:rPr>
            <w:rFonts w:ascii="Times New Roman" w:hAnsi="Times New Roman"/>
            <w:lang w:val="ru-RU"/>
          </w:rPr>
          <w:t>поезда ,</w:t>
        </w:r>
        <w:proofErr w:type="gramEnd"/>
        <w:r>
          <w:rPr>
            <w:rFonts w:ascii="Times New Roman" w:hAnsi="Times New Roman"/>
            <w:lang w:val="ru-RU"/>
          </w:rPr>
          <w:t xml:space="preserve"> находящиеся </w:t>
        </w:r>
      </w:ins>
      <w:ins w:id="275" w:author="Shuba, Irina V" w:date="2020-01-13T09:26:00Z">
        <w:r w:rsidR="0074057A">
          <w:rPr>
            <w:rFonts w:ascii="Times New Roman" w:hAnsi="Times New Roman"/>
            <w:lang w:val="ru-RU"/>
          </w:rPr>
          <w:t>на</w:t>
        </w:r>
      </w:ins>
      <w:ins w:id="276" w:author="Shuba, Irina V" w:date="2020-01-10T15:40:00Z">
        <w:r>
          <w:rPr>
            <w:rFonts w:ascii="Times New Roman" w:hAnsi="Times New Roman"/>
            <w:lang w:val="ru-RU"/>
          </w:rPr>
          <w:t xml:space="preserve"> подходах в адрес предприя</w:t>
        </w:r>
      </w:ins>
      <w:ins w:id="277" w:author="Shuba, Irina V" w:date="2020-01-10T15:42:00Z">
        <w:r>
          <w:rPr>
            <w:rFonts w:ascii="Times New Roman" w:hAnsi="Times New Roman"/>
            <w:lang w:val="ru-RU"/>
          </w:rPr>
          <w:t>ти</w:t>
        </w:r>
      </w:ins>
      <w:ins w:id="278" w:author="Shuba, Irina V" w:date="2020-01-10T15:40:00Z">
        <w:r>
          <w:rPr>
            <w:rFonts w:ascii="Times New Roman" w:hAnsi="Times New Roman"/>
            <w:lang w:val="ru-RU"/>
          </w:rPr>
          <w:t xml:space="preserve">я. </w:t>
        </w:r>
      </w:ins>
      <w:ins w:id="279" w:author="Shuba, Irina V" w:date="2020-01-10T15:42:00Z">
        <w:r>
          <w:rPr>
            <w:rFonts w:ascii="Times New Roman" w:hAnsi="Times New Roman"/>
            <w:lang w:val="ru-RU"/>
          </w:rPr>
          <w:t>Данн</w:t>
        </w:r>
      </w:ins>
      <w:ins w:id="280" w:author="Shuba, Irina V" w:date="2020-01-10T15:43:00Z">
        <w:r w:rsidR="0073744D">
          <w:rPr>
            <w:rFonts w:ascii="Times New Roman" w:hAnsi="Times New Roman"/>
            <w:lang w:val="ru-RU"/>
          </w:rPr>
          <w:t>ая информация</w:t>
        </w:r>
      </w:ins>
      <w:ins w:id="281" w:author="Shuba, Irina V" w:date="2020-01-10T15:42:00Z">
        <w:r>
          <w:rPr>
            <w:rFonts w:ascii="Times New Roman" w:hAnsi="Times New Roman"/>
            <w:lang w:val="ru-RU"/>
          </w:rPr>
          <w:t xml:space="preserve"> </w:t>
        </w:r>
      </w:ins>
      <w:ins w:id="282" w:author="Shuba, Irina V" w:date="2020-01-10T15:43:00Z">
        <w:r w:rsidR="0073744D">
          <w:rPr>
            <w:rFonts w:ascii="Times New Roman" w:hAnsi="Times New Roman"/>
            <w:lang w:val="ru-RU"/>
          </w:rPr>
          <w:t xml:space="preserve">передается МЕТАЛЛУРГТРАНСОМ и находится </w:t>
        </w:r>
      </w:ins>
      <w:ins w:id="283" w:author="Shuba, Irina V" w:date="2020-01-13T11:01:00Z">
        <w:r w:rsidR="00A57D8A">
          <w:rPr>
            <w:rFonts w:ascii="Times New Roman" w:hAnsi="Times New Roman"/>
            <w:lang w:val="ru-RU"/>
          </w:rPr>
          <w:t xml:space="preserve">на сервере </w:t>
        </w:r>
      </w:ins>
      <w:ins w:id="284" w:author="Shuba, Irina V" w:date="2020-01-10T15:43:00Z">
        <w:r w:rsidR="0073744D">
          <w:rPr>
            <w:rFonts w:ascii="Times New Roman" w:hAnsi="Times New Roman"/>
            <w:lang w:val="ru-RU"/>
          </w:rPr>
          <w:t xml:space="preserve">предприятия. Автоматически будут заполнены следующие </w:t>
        </w:r>
        <w:proofErr w:type="gramStart"/>
        <w:r w:rsidR="0073744D">
          <w:rPr>
            <w:rFonts w:ascii="Times New Roman" w:hAnsi="Times New Roman"/>
            <w:lang w:val="ru-RU"/>
          </w:rPr>
          <w:t>поля :</w:t>
        </w:r>
      </w:ins>
      <w:proofErr w:type="gramEnd"/>
    </w:p>
    <w:p w14:paraId="0D63DE1F" w14:textId="50C0603E" w:rsidR="00E219AF" w:rsidRDefault="00E219AF" w:rsidP="0063194C">
      <w:pPr>
        <w:spacing w:after="80"/>
        <w:ind w:firstLine="454"/>
        <w:jc w:val="both"/>
        <w:rPr>
          <w:ins w:id="285" w:author="Shuba, Irina V" w:date="2020-01-10T15:43:00Z"/>
          <w:rFonts w:ascii="Times New Roman" w:hAnsi="Times New Roman"/>
          <w:lang w:val="ru-RU"/>
        </w:rPr>
      </w:pPr>
      <w:ins w:id="286" w:author="Shuba, Irina V" w:date="2020-01-10T17:43:00Z">
        <w:r>
          <w:rPr>
            <w:rFonts w:ascii="Times New Roman" w:hAnsi="Times New Roman"/>
            <w:noProof/>
            <w:lang w:val="ru-RU" w:eastAsia="ru-RU"/>
          </w:rPr>
          <w:drawing>
            <wp:inline distT="0" distB="0" distL="0" distR="0" wp14:anchorId="1B711A73" wp14:editId="7E7E5CF0">
              <wp:extent cx="5934075" cy="1676400"/>
              <wp:effectExtent l="0" t="0" r="9525" b="0"/>
              <wp:docPr id="64" name="Рисунок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16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5D6C02F" w14:textId="004745E3" w:rsidR="0073744D" w:rsidRPr="001A5A98" w:rsidRDefault="0073744D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</w:p>
    <w:p w14:paraId="7F033481" w14:textId="5AF2EB1E" w:rsidR="0073744D" w:rsidRDefault="0073744D" w:rsidP="0063194C">
      <w:pPr>
        <w:spacing w:after="80"/>
        <w:ind w:firstLine="454"/>
        <w:jc w:val="both"/>
        <w:rPr>
          <w:ins w:id="287" w:author="Shuba, Irina V" w:date="2020-01-10T15:45:00Z"/>
          <w:rFonts w:ascii="Times New Roman" w:hAnsi="Times New Roman"/>
          <w:lang w:val="ru-RU"/>
        </w:rPr>
      </w:pPr>
      <w:ins w:id="288" w:author="Shuba, Irina V" w:date="2020-01-10T15:45:00Z">
        <w:r>
          <w:rPr>
            <w:rFonts w:ascii="Times New Roman" w:hAnsi="Times New Roman"/>
            <w:lang w:val="ru-RU"/>
          </w:rPr>
          <w:t xml:space="preserve">№ поезда, Индекс поезда, </w:t>
        </w:r>
      </w:ins>
      <w:ins w:id="289" w:author="Shuba, Irina V" w:date="2020-01-10T15:46:00Z">
        <w:r>
          <w:rPr>
            <w:rFonts w:ascii="Times New Roman" w:hAnsi="Times New Roman"/>
            <w:lang w:val="ru-RU"/>
          </w:rPr>
          <w:t>Время прибытия, № локомотива, Количество вагонов.</w:t>
        </w:r>
      </w:ins>
    </w:p>
    <w:p w14:paraId="364529E7" w14:textId="0F222E7B" w:rsidR="0063194C" w:rsidRDefault="00E219AF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90" w:author="Shuba, Irina V" w:date="2020-01-10T17:44:00Z">
        <w:r>
          <w:rPr>
            <w:rFonts w:ascii="Times New Roman" w:hAnsi="Times New Roman"/>
            <w:lang w:val="ru-RU"/>
          </w:rPr>
          <w:t xml:space="preserve">Для возможности просмотра всех прибывших поездов на предприятие, </w:t>
        </w:r>
      </w:ins>
      <w:del w:id="291" w:author="Shuba, Irina V" w:date="2020-01-10T17:45:00Z">
        <w:r w:rsidR="0063194C" w:rsidDel="00E219AF">
          <w:rPr>
            <w:rFonts w:ascii="Times New Roman" w:hAnsi="Times New Roman"/>
            <w:lang w:val="ru-RU"/>
          </w:rPr>
          <w:delText>С</w:delText>
        </w:r>
      </w:del>
      <w:ins w:id="292" w:author="Shuba, Irina V" w:date="2020-01-10T17:45:00Z">
        <w:r>
          <w:rPr>
            <w:rFonts w:ascii="Times New Roman" w:hAnsi="Times New Roman"/>
            <w:lang w:val="ru-RU"/>
          </w:rPr>
          <w:t>с</w:t>
        </w:r>
      </w:ins>
      <w:r w:rsidR="0063194C" w:rsidRPr="002F17CA">
        <w:rPr>
          <w:rFonts w:ascii="Times New Roman" w:hAnsi="Times New Roman"/>
          <w:lang w:val="ru-RU"/>
        </w:rPr>
        <w:t>троки таблицы данных отображаются в зависимости от глобальных параметров «Станция» и «Сутки поездов и сдач», которые задаются в параметрах на форме «Параметры» пункта подменю «Настройка</w:t>
      </w:r>
      <w:r w:rsidR="0063194C">
        <w:rPr>
          <w:rFonts w:ascii="Times New Roman" w:hAnsi="Times New Roman"/>
          <w:lang w:val="ru-RU"/>
        </w:rPr>
        <w:t>»</w:t>
      </w:r>
      <w:ins w:id="293" w:author="Shuba, Irina V" w:date="2020-01-10T17:45:00Z">
        <w:r>
          <w:rPr>
            <w:rFonts w:ascii="Times New Roman" w:hAnsi="Times New Roman"/>
            <w:lang w:val="ru-RU"/>
          </w:rPr>
          <w:t xml:space="preserve"> и нажать кнопку </w:t>
        </w:r>
        <w:proofErr w:type="gramStart"/>
        <w:r>
          <w:rPr>
            <w:rFonts w:ascii="Times New Roman" w:hAnsi="Times New Roman"/>
            <w:lang w:val="ru-RU"/>
          </w:rPr>
          <w:t>« Все</w:t>
        </w:r>
        <w:proofErr w:type="gramEnd"/>
        <w:r>
          <w:rPr>
            <w:rFonts w:ascii="Times New Roman" w:hAnsi="Times New Roman"/>
            <w:lang w:val="ru-RU"/>
          </w:rPr>
          <w:t xml:space="preserve"> поезда».</w:t>
        </w:r>
      </w:ins>
      <w:r w:rsidR="0063194C">
        <w:rPr>
          <w:rFonts w:ascii="Times New Roman" w:hAnsi="Times New Roman"/>
          <w:lang w:val="ru-RU"/>
        </w:rPr>
        <w:t>.</w:t>
      </w:r>
    </w:p>
    <w:p w14:paraId="166551D2" w14:textId="61A41D99" w:rsidR="0063194C" w:rsidRPr="002F17CA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Е</w:t>
      </w:r>
      <w:r w:rsidRPr="002F17CA">
        <w:rPr>
          <w:rFonts w:ascii="Times New Roman" w:hAnsi="Times New Roman"/>
          <w:lang w:val="ru-RU"/>
        </w:rPr>
        <w:t>сли значение глобального параметра «Станция» будет задано как «</w:t>
      </w:r>
      <w:r w:rsidRPr="002F17CA">
        <w:rPr>
          <w:rFonts w:ascii="Times New Roman" w:hAnsi="Times New Roman"/>
          <w:b/>
          <w:lang w:val="ru-RU"/>
        </w:rPr>
        <w:t>В</w:t>
      </w:r>
      <w:del w:id="294" w:author="Shuba, Irina V" w:date="2020-01-10T15:39:00Z">
        <w:r w:rsidDel="001A5A98">
          <w:rPr>
            <w:rFonts w:ascii="Times New Roman" w:hAnsi="Times New Roman"/>
            <w:b/>
            <w:lang w:val="ru-RU"/>
          </w:rPr>
          <w:delText>П</w:delText>
        </w:r>
      </w:del>
      <w:r w:rsidRPr="002F17CA">
        <w:rPr>
          <w:rFonts w:ascii="Times New Roman" w:hAnsi="Times New Roman"/>
          <w:lang w:val="ru-RU"/>
        </w:rPr>
        <w:t>» (сокращение «Станция «</w:t>
      </w:r>
      <w:r>
        <w:rPr>
          <w:rFonts w:ascii="Times New Roman" w:hAnsi="Times New Roman"/>
          <w:lang w:val="ru-RU"/>
        </w:rPr>
        <w:t>Восточная</w:t>
      </w:r>
      <w:del w:id="295" w:author="Shuba, Irina V" w:date="2020-01-10T15:39:00Z">
        <w:r w:rsidDel="001A5A98">
          <w:rPr>
            <w:rFonts w:ascii="Times New Roman" w:hAnsi="Times New Roman"/>
            <w:lang w:val="ru-RU"/>
          </w:rPr>
          <w:delText xml:space="preserve"> - Приемоотправочная</w:delText>
        </w:r>
      </w:del>
      <w:r w:rsidRPr="002F17CA">
        <w:rPr>
          <w:rFonts w:ascii="Times New Roman" w:hAnsi="Times New Roman"/>
          <w:lang w:val="ru-RU"/>
        </w:rPr>
        <w:t xml:space="preserve">»), то форма отобразит только </w:t>
      </w:r>
      <w:proofErr w:type="gramStart"/>
      <w:r w:rsidRPr="002F17CA">
        <w:rPr>
          <w:rFonts w:ascii="Times New Roman" w:hAnsi="Times New Roman"/>
          <w:lang w:val="ru-RU"/>
        </w:rPr>
        <w:t>поезда</w:t>
      </w:r>
      <w:proofErr w:type="gramEnd"/>
      <w:r w:rsidRPr="002F17CA">
        <w:rPr>
          <w:rFonts w:ascii="Times New Roman" w:hAnsi="Times New Roman"/>
          <w:lang w:val="ru-RU"/>
        </w:rPr>
        <w:t xml:space="preserve"> прибывшие на комбинат через станцию «</w:t>
      </w:r>
      <w:r>
        <w:rPr>
          <w:rFonts w:ascii="Times New Roman" w:hAnsi="Times New Roman"/>
          <w:lang w:val="ru-RU"/>
        </w:rPr>
        <w:t>Восточная</w:t>
      </w:r>
      <w:del w:id="296" w:author="Shuba, Irina V" w:date="2020-01-10T15:39:00Z">
        <w:r w:rsidDel="001A5A98">
          <w:rPr>
            <w:rFonts w:ascii="Times New Roman" w:hAnsi="Times New Roman"/>
            <w:lang w:val="ru-RU"/>
          </w:rPr>
          <w:delText>-Приемоотправочная</w:delText>
        </w:r>
      </w:del>
      <w:r w:rsidRPr="002F17CA">
        <w:rPr>
          <w:rFonts w:ascii="Times New Roman" w:hAnsi="Times New Roman"/>
          <w:lang w:val="ru-RU"/>
        </w:rPr>
        <w:t>». Аналогично, для станции «</w:t>
      </w:r>
      <w:r>
        <w:rPr>
          <w:rFonts w:ascii="Times New Roman" w:hAnsi="Times New Roman"/>
          <w:lang w:val="ru-RU"/>
        </w:rPr>
        <w:t>Промышленная</w:t>
      </w:r>
      <w:r w:rsidRPr="002F17CA">
        <w:rPr>
          <w:rFonts w:ascii="Times New Roman" w:hAnsi="Times New Roman"/>
          <w:lang w:val="ru-RU"/>
        </w:rPr>
        <w:t>» (сокращённое значение «</w:t>
      </w:r>
      <w:r w:rsidRPr="002F17CA">
        <w:rPr>
          <w:rFonts w:ascii="Times New Roman" w:hAnsi="Times New Roman"/>
          <w:b/>
          <w:lang w:val="ru-RU"/>
        </w:rPr>
        <w:t>П</w:t>
      </w:r>
      <w:r w:rsidRPr="002F17CA">
        <w:rPr>
          <w:rFonts w:ascii="Times New Roman" w:hAnsi="Times New Roman"/>
          <w:lang w:val="ru-RU"/>
        </w:rPr>
        <w:t>»)</w:t>
      </w:r>
      <w:r>
        <w:rPr>
          <w:rFonts w:ascii="Times New Roman" w:hAnsi="Times New Roman"/>
          <w:lang w:val="ru-RU"/>
        </w:rPr>
        <w:t xml:space="preserve"> и станции «</w:t>
      </w:r>
      <w:proofErr w:type="spellStart"/>
      <w:r>
        <w:rPr>
          <w:rFonts w:ascii="Times New Roman" w:hAnsi="Times New Roman"/>
          <w:lang w:val="ru-RU"/>
        </w:rPr>
        <w:t>Новобункерная</w:t>
      </w:r>
      <w:proofErr w:type="spellEnd"/>
      <w:r>
        <w:rPr>
          <w:rFonts w:ascii="Times New Roman" w:hAnsi="Times New Roman"/>
          <w:lang w:val="ru-RU"/>
        </w:rPr>
        <w:t>» (сокращенное название «</w:t>
      </w:r>
      <w:r w:rsidRPr="002F17CA">
        <w:rPr>
          <w:rFonts w:ascii="Times New Roman" w:hAnsi="Times New Roman"/>
          <w:b/>
          <w:lang w:val="ru-RU"/>
        </w:rPr>
        <w:t>Н</w:t>
      </w:r>
      <w:r>
        <w:rPr>
          <w:rFonts w:ascii="Times New Roman" w:hAnsi="Times New Roman"/>
          <w:lang w:val="ru-RU"/>
        </w:rPr>
        <w:t xml:space="preserve">») и </w:t>
      </w:r>
      <w:proofErr w:type="gramStart"/>
      <w:r>
        <w:rPr>
          <w:rFonts w:ascii="Times New Roman" w:hAnsi="Times New Roman"/>
          <w:lang w:val="ru-RU"/>
        </w:rPr>
        <w:t>т.д.</w:t>
      </w:r>
      <w:r w:rsidRPr="002F17CA">
        <w:rPr>
          <w:rFonts w:ascii="Times New Roman" w:hAnsi="Times New Roman"/>
          <w:lang w:val="ru-RU"/>
        </w:rPr>
        <w:t>.</w:t>
      </w:r>
      <w:proofErr w:type="gramEnd"/>
      <w:r w:rsidRPr="002F17CA">
        <w:rPr>
          <w:rFonts w:ascii="Times New Roman" w:hAnsi="Times New Roman"/>
          <w:lang w:val="ru-RU"/>
        </w:rPr>
        <w:t xml:space="preserve"> Для отображения всех поездов, прибывших на комбинат через </w:t>
      </w:r>
      <w:r>
        <w:rPr>
          <w:rFonts w:ascii="Times New Roman" w:hAnsi="Times New Roman"/>
          <w:lang w:val="ru-RU"/>
        </w:rPr>
        <w:t>три</w:t>
      </w:r>
      <w:r w:rsidRPr="002F17CA">
        <w:rPr>
          <w:rFonts w:ascii="Times New Roman" w:hAnsi="Times New Roman"/>
          <w:lang w:val="ru-RU"/>
        </w:rPr>
        <w:t xml:space="preserve"> станции, необходимо значение глобального параметра «Станция» задать </w:t>
      </w:r>
      <w:proofErr w:type="gramStart"/>
      <w:r w:rsidRPr="002F17CA">
        <w:rPr>
          <w:rFonts w:ascii="Times New Roman" w:hAnsi="Times New Roman"/>
          <w:lang w:val="ru-RU"/>
        </w:rPr>
        <w:t>«</w:t>
      </w:r>
      <w:r w:rsidRPr="0045494D">
        <w:rPr>
          <w:rFonts w:ascii="Times New Roman" w:hAnsi="Times New Roman"/>
        </w:rPr>
        <w:t> </w:t>
      </w:r>
      <w:r w:rsidRPr="002F17CA">
        <w:rPr>
          <w:rFonts w:ascii="Times New Roman" w:hAnsi="Times New Roman"/>
          <w:lang w:val="ru-RU"/>
        </w:rPr>
        <w:t>»</w:t>
      </w:r>
      <w:proofErr w:type="gramEnd"/>
      <w:r w:rsidRPr="002F17CA">
        <w:rPr>
          <w:rFonts w:ascii="Times New Roman" w:hAnsi="Times New Roman"/>
          <w:lang w:val="ru-RU"/>
        </w:rPr>
        <w:t xml:space="preserve"> (пусто) на форме «Параметры».</w:t>
      </w:r>
    </w:p>
    <w:p w14:paraId="4800A308" w14:textId="77777777" w:rsidR="0063194C" w:rsidRPr="002F17CA" w:rsidRDefault="0063194C" w:rsidP="0063194C">
      <w:pPr>
        <w:spacing w:after="80"/>
        <w:ind w:firstLine="454"/>
        <w:jc w:val="both"/>
        <w:rPr>
          <w:rFonts w:ascii="Times New Roman" w:hAnsi="Times New Roman"/>
          <w:sz w:val="16"/>
          <w:szCs w:val="16"/>
          <w:lang w:val="ru-RU"/>
        </w:rPr>
      </w:pPr>
    </w:p>
    <w:p w14:paraId="5B7B3728" w14:textId="77777777" w:rsidR="0063194C" w:rsidRPr="001C3368" w:rsidRDefault="0063194C" w:rsidP="0063194C">
      <w:pPr>
        <w:pStyle w:val="10"/>
        <w:keepLines w:val="0"/>
        <w:numPr>
          <w:ilvl w:val="2"/>
          <w:numId w:val="15"/>
        </w:numPr>
        <w:spacing w:before="240" w:after="60" w:line="276" w:lineRule="auto"/>
        <w:rPr>
          <w:color w:val="000000"/>
          <w:sz w:val="24"/>
          <w:szCs w:val="24"/>
        </w:rPr>
      </w:pPr>
      <w:bookmarkStart w:id="297" w:name="_Toc319476913"/>
      <w:proofErr w:type="spellStart"/>
      <w:r w:rsidRPr="00C44D57">
        <w:rPr>
          <w:color w:val="000000"/>
          <w:sz w:val="24"/>
          <w:szCs w:val="24"/>
        </w:rPr>
        <w:t>Таблица</w:t>
      </w:r>
      <w:proofErr w:type="spellEnd"/>
      <w:r w:rsidRPr="00C44D57">
        <w:rPr>
          <w:color w:val="000000"/>
          <w:sz w:val="24"/>
          <w:szCs w:val="24"/>
        </w:rPr>
        <w:t xml:space="preserve"> </w:t>
      </w:r>
      <w:proofErr w:type="spellStart"/>
      <w:r w:rsidRPr="00C44D57">
        <w:rPr>
          <w:color w:val="000000"/>
          <w:sz w:val="24"/>
          <w:szCs w:val="24"/>
        </w:rPr>
        <w:t>поездов</w:t>
      </w:r>
      <w:proofErr w:type="spellEnd"/>
      <w:r>
        <w:rPr>
          <w:color w:val="000000"/>
          <w:sz w:val="24"/>
          <w:szCs w:val="24"/>
        </w:rPr>
        <w:t xml:space="preserve"> POEZD</w:t>
      </w:r>
      <w:bookmarkEnd w:id="297"/>
    </w:p>
    <w:tbl>
      <w:tblPr>
        <w:tblW w:w="10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  <w:tblPrChange w:id="298" w:author="Shuba, Irina V" w:date="2020-01-10T17:48:00Z">
          <w:tblPr>
            <w:tblW w:w="9918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122"/>
        <w:gridCol w:w="1559"/>
        <w:gridCol w:w="1843"/>
        <w:gridCol w:w="1843"/>
        <w:gridCol w:w="2693"/>
        <w:tblGridChange w:id="299">
          <w:tblGrid>
            <w:gridCol w:w="2122"/>
            <w:gridCol w:w="1417"/>
            <w:gridCol w:w="1843"/>
            <w:gridCol w:w="1843"/>
            <w:gridCol w:w="2693"/>
          </w:tblGrid>
        </w:tblGridChange>
      </w:tblGrid>
      <w:tr w:rsidR="0063194C" w:rsidRPr="00102576" w14:paraId="6284BBF3" w14:textId="77777777" w:rsidTr="00E219AF">
        <w:trPr>
          <w:tblHeader/>
          <w:trPrChange w:id="300" w:author="Shuba, Irina V" w:date="2020-01-10T17:48:00Z">
            <w:trPr>
              <w:tblHeader/>
            </w:trPr>
          </w:trPrChange>
        </w:trPr>
        <w:tc>
          <w:tcPr>
            <w:tcW w:w="2122" w:type="dxa"/>
            <w:tcPrChange w:id="301" w:author="Shuba, Irina V" w:date="2020-01-10T17:48:00Z">
              <w:tcPr>
                <w:tcW w:w="2122" w:type="dxa"/>
              </w:tcPr>
            </w:tcPrChange>
          </w:tcPr>
          <w:p w14:paraId="20FFDDCA" w14:textId="77777777" w:rsidR="0063194C" w:rsidRPr="00102576" w:rsidRDefault="0063194C" w:rsidP="00D04E85">
            <w:pPr>
              <w:rPr>
                <w:b/>
              </w:rPr>
            </w:pPr>
            <w:proofErr w:type="spellStart"/>
            <w:r w:rsidRPr="00102576">
              <w:rPr>
                <w:b/>
              </w:rPr>
              <w:t>Название</w:t>
            </w:r>
            <w:proofErr w:type="spellEnd"/>
            <w:r w:rsidRPr="00102576">
              <w:rPr>
                <w:b/>
              </w:rPr>
              <w:t xml:space="preserve"> </w:t>
            </w:r>
            <w:proofErr w:type="spellStart"/>
            <w:r w:rsidRPr="00102576">
              <w:rPr>
                <w:b/>
              </w:rPr>
              <w:t>поля</w:t>
            </w:r>
            <w:proofErr w:type="spellEnd"/>
          </w:p>
        </w:tc>
        <w:tc>
          <w:tcPr>
            <w:tcW w:w="1559" w:type="dxa"/>
            <w:tcPrChange w:id="302" w:author="Shuba, Irina V" w:date="2020-01-10T17:48:00Z">
              <w:tcPr>
                <w:tcW w:w="1417" w:type="dxa"/>
              </w:tcPr>
            </w:tcPrChange>
          </w:tcPr>
          <w:p w14:paraId="12EC4336" w14:textId="77777777" w:rsidR="0063194C" w:rsidRPr="00102576" w:rsidRDefault="0063194C" w:rsidP="00D04E85">
            <w:pPr>
              <w:rPr>
                <w:b/>
              </w:rPr>
            </w:pPr>
            <w:proofErr w:type="spellStart"/>
            <w:r w:rsidRPr="00102576">
              <w:rPr>
                <w:b/>
              </w:rPr>
              <w:t>Имя</w:t>
            </w:r>
            <w:proofErr w:type="spellEnd"/>
            <w:r w:rsidRPr="00102576">
              <w:rPr>
                <w:b/>
              </w:rPr>
              <w:t xml:space="preserve"> </w:t>
            </w:r>
            <w:proofErr w:type="spellStart"/>
            <w:r w:rsidRPr="00102576">
              <w:rPr>
                <w:b/>
              </w:rPr>
              <w:t>поля</w:t>
            </w:r>
            <w:proofErr w:type="spellEnd"/>
            <w:r w:rsidRPr="00102576">
              <w:rPr>
                <w:b/>
              </w:rPr>
              <w:t xml:space="preserve"> в </w:t>
            </w:r>
            <w:proofErr w:type="spellStart"/>
            <w:r w:rsidRPr="00102576">
              <w:rPr>
                <w:b/>
              </w:rPr>
              <w:t>таблице</w:t>
            </w:r>
            <w:proofErr w:type="spellEnd"/>
          </w:p>
        </w:tc>
        <w:tc>
          <w:tcPr>
            <w:tcW w:w="1843" w:type="dxa"/>
            <w:tcPrChange w:id="303" w:author="Shuba, Irina V" w:date="2020-01-10T17:48:00Z">
              <w:tcPr>
                <w:tcW w:w="1843" w:type="dxa"/>
              </w:tcPr>
            </w:tcPrChange>
          </w:tcPr>
          <w:p w14:paraId="0CDB2445" w14:textId="77777777" w:rsidR="0063194C" w:rsidRPr="00102576" w:rsidRDefault="0063194C" w:rsidP="00D04E85">
            <w:pPr>
              <w:jc w:val="center"/>
              <w:rPr>
                <w:b/>
              </w:rPr>
            </w:pPr>
            <w:proofErr w:type="spellStart"/>
            <w:r w:rsidRPr="00102576">
              <w:rPr>
                <w:b/>
              </w:rPr>
              <w:t>Тип</w:t>
            </w:r>
            <w:proofErr w:type="spellEnd"/>
            <w:r w:rsidRPr="00102576">
              <w:rPr>
                <w:b/>
              </w:rPr>
              <w:t xml:space="preserve"> </w:t>
            </w:r>
            <w:proofErr w:type="spellStart"/>
            <w:r w:rsidRPr="00102576">
              <w:rPr>
                <w:b/>
              </w:rPr>
              <w:t>данных</w:t>
            </w:r>
            <w:proofErr w:type="spellEnd"/>
          </w:p>
        </w:tc>
        <w:tc>
          <w:tcPr>
            <w:tcW w:w="1843" w:type="dxa"/>
            <w:tcPrChange w:id="304" w:author="Shuba, Irina V" w:date="2020-01-10T17:48:00Z">
              <w:tcPr>
                <w:tcW w:w="1843" w:type="dxa"/>
              </w:tcPr>
            </w:tcPrChange>
          </w:tcPr>
          <w:p w14:paraId="4E0B20A4" w14:textId="77777777" w:rsidR="0063194C" w:rsidRPr="00102576" w:rsidRDefault="0063194C" w:rsidP="00D04E85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2693" w:type="dxa"/>
            <w:tcPrChange w:id="305" w:author="Shuba, Irina V" w:date="2020-01-10T17:48:00Z">
              <w:tcPr>
                <w:tcW w:w="2693" w:type="dxa"/>
              </w:tcPr>
            </w:tcPrChange>
          </w:tcPr>
          <w:p w14:paraId="1BF0088D" w14:textId="77777777" w:rsidR="0063194C" w:rsidRDefault="0063194C" w:rsidP="00D04E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63194C" w:rsidRPr="00102576" w14:paraId="024A6430" w14:textId="77777777" w:rsidTr="00E219AF">
        <w:tc>
          <w:tcPr>
            <w:tcW w:w="2122" w:type="dxa"/>
            <w:tcPrChange w:id="306" w:author="Shuba, Irina V" w:date="2020-01-10T17:48:00Z">
              <w:tcPr>
                <w:tcW w:w="2122" w:type="dxa"/>
              </w:tcPr>
            </w:tcPrChange>
          </w:tcPr>
          <w:p w14:paraId="192B31FF" w14:textId="77777777" w:rsidR="0063194C" w:rsidRPr="00102576" w:rsidRDefault="0063194C" w:rsidP="00D04E85">
            <w:pPr>
              <w:jc w:val="center"/>
            </w:pPr>
            <w:r w:rsidRPr="00102576">
              <w:t>1</w:t>
            </w:r>
          </w:p>
        </w:tc>
        <w:tc>
          <w:tcPr>
            <w:tcW w:w="1559" w:type="dxa"/>
            <w:tcPrChange w:id="307" w:author="Shuba, Irina V" w:date="2020-01-10T17:48:00Z">
              <w:tcPr>
                <w:tcW w:w="1417" w:type="dxa"/>
              </w:tcPr>
            </w:tcPrChange>
          </w:tcPr>
          <w:p w14:paraId="2929B983" w14:textId="77777777" w:rsidR="0063194C" w:rsidRPr="00102576" w:rsidRDefault="0063194C" w:rsidP="00D04E85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  <w:tcPrChange w:id="308" w:author="Shuba, Irina V" w:date="2020-01-10T17:48:00Z">
              <w:tcPr>
                <w:tcW w:w="1843" w:type="dxa"/>
              </w:tcPr>
            </w:tcPrChange>
          </w:tcPr>
          <w:p w14:paraId="40BEA112" w14:textId="77777777" w:rsidR="0063194C" w:rsidRPr="00102576" w:rsidRDefault="0063194C" w:rsidP="00D04E85">
            <w:pPr>
              <w:jc w:val="center"/>
            </w:pPr>
            <w:r w:rsidRPr="00102576">
              <w:t>3</w:t>
            </w:r>
          </w:p>
        </w:tc>
        <w:tc>
          <w:tcPr>
            <w:tcW w:w="1843" w:type="dxa"/>
            <w:tcPrChange w:id="309" w:author="Shuba, Irina V" w:date="2020-01-10T17:48:00Z">
              <w:tcPr>
                <w:tcW w:w="1843" w:type="dxa"/>
              </w:tcPr>
            </w:tcPrChange>
          </w:tcPr>
          <w:p w14:paraId="6C35F824" w14:textId="77777777" w:rsidR="0063194C" w:rsidRPr="00102576" w:rsidRDefault="0063194C" w:rsidP="00D04E85">
            <w:pPr>
              <w:jc w:val="center"/>
            </w:pPr>
            <w:r w:rsidRPr="00102576">
              <w:t>6</w:t>
            </w:r>
          </w:p>
        </w:tc>
        <w:tc>
          <w:tcPr>
            <w:tcW w:w="2693" w:type="dxa"/>
            <w:tcPrChange w:id="310" w:author="Shuba, Irina V" w:date="2020-01-10T17:48:00Z">
              <w:tcPr>
                <w:tcW w:w="2693" w:type="dxa"/>
              </w:tcPr>
            </w:tcPrChange>
          </w:tcPr>
          <w:p w14:paraId="6D7D7DA7" w14:textId="77777777" w:rsidR="0063194C" w:rsidRPr="00E574F4" w:rsidRDefault="0063194C" w:rsidP="00D04E8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63194C" w:rsidRPr="00102576" w14:paraId="7269CE49" w14:textId="77777777" w:rsidTr="00E219AF">
        <w:tc>
          <w:tcPr>
            <w:tcW w:w="2122" w:type="dxa"/>
            <w:tcPrChange w:id="311" w:author="Shuba, Irina V" w:date="2020-01-10T17:48:00Z">
              <w:tcPr>
                <w:tcW w:w="2122" w:type="dxa"/>
              </w:tcPr>
            </w:tcPrChange>
          </w:tcPr>
          <w:p w14:paraId="7AF223EE" w14:textId="77777777" w:rsidR="0063194C" w:rsidRPr="00102576" w:rsidRDefault="0063194C" w:rsidP="00D04E85">
            <w:pPr>
              <w:rPr>
                <w:color w:val="000000"/>
              </w:rPr>
            </w:pPr>
            <w:r w:rsidRPr="00102576">
              <w:rPr>
                <w:color w:val="000000"/>
              </w:rPr>
              <w:t xml:space="preserve">ID </w:t>
            </w:r>
            <w:proofErr w:type="spellStart"/>
            <w:r w:rsidRPr="00102576">
              <w:rPr>
                <w:color w:val="000000"/>
              </w:rPr>
              <w:t>поезда</w:t>
            </w:r>
            <w:proofErr w:type="spellEnd"/>
          </w:p>
        </w:tc>
        <w:tc>
          <w:tcPr>
            <w:tcW w:w="1559" w:type="dxa"/>
            <w:tcPrChange w:id="312" w:author="Shuba, Irina V" w:date="2020-01-10T17:48:00Z">
              <w:tcPr>
                <w:tcW w:w="1417" w:type="dxa"/>
              </w:tcPr>
            </w:tcPrChange>
          </w:tcPr>
          <w:p w14:paraId="36595EE5" w14:textId="77777777" w:rsidR="0063194C" w:rsidRPr="00102576" w:rsidRDefault="0063194C" w:rsidP="00D04E85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Unikp</w:t>
            </w:r>
            <w:proofErr w:type="spellEnd"/>
          </w:p>
        </w:tc>
        <w:tc>
          <w:tcPr>
            <w:tcW w:w="1843" w:type="dxa"/>
            <w:tcPrChange w:id="313" w:author="Shuba, Irina V" w:date="2020-01-10T17:48:00Z">
              <w:tcPr>
                <w:tcW w:w="1843" w:type="dxa"/>
              </w:tcPr>
            </w:tcPrChange>
          </w:tcPr>
          <w:p w14:paraId="1D9A444C" w14:textId="77777777" w:rsidR="0063194C" w:rsidRPr="00102576" w:rsidRDefault="0063194C" w:rsidP="00D04E85">
            <w:pPr>
              <w:jc w:val="center"/>
              <w:rPr>
                <w:color w:val="000000"/>
              </w:rPr>
            </w:pPr>
            <w:r w:rsidRPr="00102576">
              <w:rPr>
                <w:color w:val="000000"/>
              </w:rPr>
              <w:t>NUMBER(</w:t>
            </w:r>
            <w:r>
              <w:rPr>
                <w:color w:val="000000"/>
              </w:rPr>
              <w:t>10</w:t>
            </w:r>
            <w:r w:rsidRPr="00102576">
              <w:rPr>
                <w:color w:val="000000"/>
              </w:rPr>
              <w:t>)</w:t>
            </w:r>
          </w:p>
        </w:tc>
        <w:tc>
          <w:tcPr>
            <w:tcW w:w="1843" w:type="dxa"/>
            <w:tcPrChange w:id="314" w:author="Shuba, Irina V" w:date="2020-01-10T17:48:00Z">
              <w:tcPr>
                <w:tcW w:w="1843" w:type="dxa"/>
              </w:tcPr>
            </w:tcPrChange>
          </w:tcPr>
          <w:p w14:paraId="423AC790" w14:textId="77777777" w:rsidR="0063194C" w:rsidRPr="00102576" w:rsidRDefault="0063194C" w:rsidP="00D04E85">
            <w:pPr>
              <w:rPr>
                <w:color w:val="000000"/>
              </w:rPr>
            </w:pPr>
            <w:r>
              <w:rPr>
                <w:color w:val="000000"/>
                <w:lang w:val="ru-RU"/>
              </w:rPr>
              <w:t>Автоматически</w:t>
            </w:r>
          </w:p>
        </w:tc>
        <w:tc>
          <w:tcPr>
            <w:tcW w:w="2693" w:type="dxa"/>
            <w:tcPrChange w:id="315" w:author="Shuba, Irina V" w:date="2020-01-10T17:48:00Z">
              <w:tcPr>
                <w:tcW w:w="2693" w:type="dxa"/>
              </w:tcPr>
            </w:tcPrChange>
          </w:tcPr>
          <w:p w14:paraId="6406C2BE" w14:textId="364B005F" w:rsidR="0063194C" w:rsidRDefault="00E219AF" w:rsidP="00D04E85">
            <w:pPr>
              <w:rPr>
                <w:color w:val="000000"/>
                <w:lang w:val="ru-RU"/>
              </w:rPr>
            </w:pPr>
            <w:ins w:id="316" w:author="Shuba, Irina V" w:date="2020-01-10T17:51:00Z">
              <w:r>
                <w:rPr>
                  <w:color w:val="000000"/>
                  <w:lang w:val="ru-RU"/>
                </w:rPr>
                <w:t>Данные МЕТАЛЛУРГТРАНСА</w:t>
              </w:r>
            </w:ins>
          </w:p>
        </w:tc>
      </w:tr>
      <w:tr w:rsidR="00E219AF" w:rsidRPr="00997642" w14:paraId="0297B423" w14:textId="77777777" w:rsidTr="00E219AF">
        <w:tc>
          <w:tcPr>
            <w:tcW w:w="2122" w:type="dxa"/>
            <w:tcPrChange w:id="317" w:author="Shuba, Irina V" w:date="2020-01-10T17:48:00Z">
              <w:tcPr>
                <w:tcW w:w="2122" w:type="dxa"/>
              </w:tcPr>
            </w:tcPrChange>
          </w:tcPr>
          <w:p w14:paraId="601BA980" w14:textId="77777777" w:rsidR="00E219AF" w:rsidRPr="007D6D3C" w:rsidRDefault="00E219AF" w:rsidP="00E219AF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Индекс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поезда</w:t>
            </w:r>
            <w:proofErr w:type="spellEnd"/>
          </w:p>
        </w:tc>
        <w:tc>
          <w:tcPr>
            <w:tcW w:w="1559" w:type="dxa"/>
            <w:tcPrChange w:id="318" w:author="Shuba, Irina V" w:date="2020-01-10T17:48:00Z">
              <w:tcPr>
                <w:tcW w:w="1417" w:type="dxa"/>
              </w:tcPr>
            </w:tcPrChange>
          </w:tcPr>
          <w:p w14:paraId="20426B65" w14:textId="77777777" w:rsidR="00E219AF" w:rsidRPr="00102576" w:rsidRDefault="00E219AF" w:rsidP="00E219A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indx_p</w:t>
            </w:r>
            <w:proofErr w:type="spellEnd"/>
          </w:p>
        </w:tc>
        <w:tc>
          <w:tcPr>
            <w:tcW w:w="1843" w:type="dxa"/>
            <w:tcPrChange w:id="319" w:author="Shuba, Irina V" w:date="2020-01-10T17:48:00Z">
              <w:tcPr>
                <w:tcW w:w="1843" w:type="dxa"/>
              </w:tcPr>
            </w:tcPrChange>
          </w:tcPr>
          <w:p w14:paraId="2F1EB7A4" w14:textId="77777777" w:rsidR="00E219AF" w:rsidRPr="00AC1FFD" w:rsidRDefault="00E219AF" w:rsidP="00E219AF">
            <w:pPr>
              <w:jc w:val="center"/>
              <w:rPr>
                <w:color w:val="000000"/>
                <w:lang w:val="ru-RU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(20)</w:t>
            </w:r>
          </w:p>
        </w:tc>
        <w:tc>
          <w:tcPr>
            <w:tcW w:w="1843" w:type="dxa"/>
            <w:tcPrChange w:id="320" w:author="Shuba, Irina V" w:date="2020-01-10T17:48:00Z">
              <w:tcPr>
                <w:tcW w:w="1843" w:type="dxa"/>
              </w:tcPr>
            </w:tcPrChange>
          </w:tcPr>
          <w:p w14:paraId="4877E006" w14:textId="4FDE4F2C" w:rsidR="00E219AF" w:rsidRPr="00102576" w:rsidRDefault="00E219AF">
            <w:pPr>
              <w:rPr>
                <w:color w:val="000000"/>
              </w:rPr>
            </w:pPr>
            <w:del w:id="321" w:author="Shuba, Irina V" w:date="2019-12-16T10:43:00Z">
              <w:r w:rsidDel="00230C86">
                <w:rPr>
                  <w:color w:val="000000"/>
                  <w:lang w:val="ru-RU"/>
                </w:rPr>
                <w:delText>Ручной</w:delText>
              </w:r>
            </w:del>
            <w:ins w:id="322" w:author="Shuba, Irina V" w:date="2019-12-16T10:43:00Z">
              <w:r>
                <w:rPr>
                  <w:color w:val="000000"/>
                  <w:lang w:val="ru-RU"/>
                </w:rPr>
                <w:t>Автоматически</w:t>
              </w:r>
            </w:ins>
          </w:p>
        </w:tc>
        <w:tc>
          <w:tcPr>
            <w:tcW w:w="2693" w:type="dxa"/>
            <w:tcPrChange w:id="323" w:author="Shuba, Irina V" w:date="2020-01-10T17:48:00Z">
              <w:tcPr>
                <w:tcW w:w="2693" w:type="dxa"/>
              </w:tcPr>
            </w:tcPrChange>
          </w:tcPr>
          <w:p w14:paraId="39DA3107" w14:textId="6D90F8EB" w:rsidR="00E219AF" w:rsidRPr="00D36AE1" w:rsidRDefault="00E219AF" w:rsidP="00E219AF">
            <w:pPr>
              <w:rPr>
                <w:color w:val="000000"/>
                <w:lang w:val="ru-RU"/>
              </w:rPr>
            </w:pPr>
            <w:ins w:id="324" w:author="Shuba, Irina V" w:date="2020-01-10T17:52:00Z">
              <w:r w:rsidRPr="00163298">
                <w:rPr>
                  <w:color w:val="000000"/>
                  <w:lang w:val="ru-RU"/>
                </w:rPr>
                <w:t>Данные МЕТАЛЛУРГТРАНСА</w:t>
              </w:r>
            </w:ins>
            <w:del w:id="325" w:author="Shuba, Irina V" w:date="2020-01-10T17:48:00Z">
              <w:r w:rsidRPr="00D36AE1" w:rsidDel="00E219AF">
                <w:rPr>
                  <w:color w:val="000000"/>
                  <w:lang w:val="ru-RU"/>
                </w:rPr>
                <w:delText>Индекс поезда, указанный в натурном листе поезда на подходе</w:delText>
              </w:r>
            </w:del>
          </w:p>
        </w:tc>
      </w:tr>
      <w:tr w:rsidR="00E219AF" w:rsidRPr="00235F0F" w14:paraId="29EA265F" w14:textId="77777777" w:rsidTr="00E219AF">
        <w:tc>
          <w:tcPr>
            <w:tcW w:w="2122" w:type="dxa"/>
            <w:tcPrChange w:id="326" w:author="Shuba, Irina V" w:date="2020-01-10T17:48:00Z">
              <w:tcPr>
                <w:tcW w:w="2122" w:type="dxa"/>
              </w:tcPr>
            </w:tcPrChange>
          </w:tcPr>
          <w:p w14:paraId="10E646FC" w14:textId="77777777" w:rsidR="00E219AF" w:rsidRDefault="00E219AF" w:rsidP="00E219AF">
            <w:pPr>
              <w:rPr>
                <w:color w:val="000000"/>
              </w:rPr>
            </w:pPr>
            <w:r>
              <w:rPr>
                <w:color w:val="000000"/>
              </w:rPr>
              <w:t xml:space="preserve">№ </w:t>
            </w:r>
            <w:proofErr w:type="spellStart"/>
            <w:r>
              <w:rPr>
                <w:color w:val="000000"/>
              </w:rPr>
              <w:t>поезда</w:t>
            </w:r>
            <w:proofErr w:type="spellEnd"/>
          </w:p>
        </w:tc>
        <w:tc>
          <w:tcPr>
            <w:tcW w:w="1559" w:type="dxa"/>
            <w:tcPrChange w:id="327" w:author="Shuba, Irina V" w:date="2020-01-10T17:48:00Z">
              <w:tcPr>
                <w:tcW w:w="1417" w:type="dxa"/>
              </w:tcPr>
            </w:tcPrChange>
          </w:tcPr>
          <w:p w14:paraId="6D3DE1BA" w14:textId="77777777" w:rsidR="00E219AF" w:rsidRDefault="00E219AF" w:rsidP="00E219A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numb_p</w:t>
            </w:r>
            <w:proofErr w:type="spellEnd"/>
          </w:p>
        </w:tc>
        <w:tc>
          <w:tcPr>
            <w:tcW w:w="1843" w:type="dxa"/>
            <w:tcPrChange w:id="328" w:author="Shuba, Irina V" w:date="2020-01-10T17:48:00Z">
              <w:tcPr>
                <w:tcW w:w="1843" w:type="dxa"/>
              </w:tcPr>
            </w:tcPrChange>
          </w:tcPr>
          <w:p w14:paraId="7A09858B" w14:textId="77777777" w:rsidR="00E219AF" w:rsidRPr="0028154C" w:rsidRDefault="00E219AF" w:rsidP="00E219AF">
            <w:pPr>
              <w:jc w:val="center"/>
              <w:rPr>
                <w:color w:val="000000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(5)</w:t>
            </w:r>
          </w:p>
        </w:tc>
        <w:tc>
          <w:tcPr>
            <w:tcW w:w="1843" w:type="dxa"/>
            <w:tcPrChange w:id="329" w:author="Shuba, Irina V" w:date="2020-01-10T17:48:00Z">
              <w:tcPr>
                <w:tcW w:w="1843" w:type="dxa"/>
              </w:tcPr>
            </w:tcPrChange>
          </w:tcPr>
          <w:p w14:paraId="5A5511C4" w14:textId="4B95C90C" w:rsidR="00E219AF" w:rsidRDefault="00E219AF" w:rsidP="00E219AF">
            <w:pPr>
              <w:rPr>
                <w:color w:val="000000"/>
                <w:lang w:val="ru-RU"/>
              </w:rPr>
            </w:pPr>
            <w:del w:id="330" w:author="Shuba, Irina V" w:date="2019-12-16T10:44:00Z">
              <w:r w:rsidDel="00230C86">
                <w:rPr>
                  <w:color w:val="000000"/>
                  <w:lang w:val="ru-RU"/>
                </w:rPr>
                <w:delText>Ручной</w:delText>
              </w:r>
            </w:del>
            <w:ins w:id="331" w:author="Shuba, Irina V" w:date="2019-12-16T10:44:00Z">
              <w:r>
                <w:rPr>
                  <w:color w:val="000000"/>
                  <w:lang w:val="ru-RU"/>
                </w:rPr>
                <w:t>Автоматически</w:t>
              </w:r>
            </w:ins>
          </w:p>
        </w:tc>
        <w:tc>
          <w:tcPr>
            <w:tcW w:w="2693" w:type="dxa"/>
            <w:tcPrChange w:id="332" w:author="Shuba, Irina V" w:date="2020-01-10T17:48:00Z">
              <w:tcPr>
                <w:tcW w:w="2693" w:type="dxa"/>
              </w:tcPr>
            </w:tcPrChange>
          </w:tcPr>
          <w:p w14:paraId="0C97782E" w14:textId="6DAA4E13" w:rsidR="00E219AF" w:rsidRPr="00D36AE1" w:rsidRDefault="00E219AF" w:rsidP="00E219AF">
            <w:pPr>
              <w:rPr>
                <w:color w:val="000000"/>
                <w:lang w:val="ru-RU"/>
              </w:rPr>
            </w:pPr>
            <w:ins w:id="333" w:author="Shuba, Irina V" w:date="2020-01-10T17:52:00Z">
              <w:r w:rsidRPr="00163298">
                <w:rPr>
                  <w:color w:val="000000"/>
                  <w:lang w:val="ru-RU"/>
                </w:rPr>
                <w:t>Данные МЕТАЛЛУРГТРАНСА</w:t>
              </w:r>
            </w:ins>
          </w:p>
        </w:tc>
      </w:tr>
      <w:tr w:rsidR="0063194C" w:rsidRPr="003551AA" w14:paraId="582A68B3" w14:textId="77777777" w:rsidTr="00E219AF">
        <w:tc>
          <w:tcPr>
            <w:tcW w:w="2122" w:type="dxa"/>
            <w:tcPrChange w:id="334" w:author="Shuba, Irina V" w:date="2020-01-10T17:48:00Z">
              <w:tcPr>
                <w:tcW w:w="2122" w:type="dxa"/>
              </w:tcPr>
            </w:tcPrChange>
          </w:tcPr>
          <w:p w14:paraId="16CEE40E" w14:textId="77777777" w:rsidR="0063194C" w:rsidRPr="006047C6" w:rsidRDefault="0063194C" w:rsidP="00D04E85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Время прибытия</w:t>
            </w:r>
          </w:p>
        </w:tc>
        <w:tc>
          <w:tcPr>
            <w:tcW w:w="1559" w:type="dxa"/>
            <w:tcPrChange w:id="335" w:author="Shuba, Irina V" w:date="2020-01-10T17:48:00Z">
              <w:tcPr>
                <w:tcW w:w="1417" w:type="dxa"/>
              </w:tcPr>
            </w:tcPrChange>
          </w:tcPr>
          <w:p w14:paraId="1A0FA2E3" w14:textId="1B15AC83" w:rsidR="0063194C" w:rsidRPr="00102576" w:rsidRDefault="0063194C" w:rsidP="00D04E85">
            <w:pPr>
              <w:jc w:val="center"/>
              <w:rPr>
                <w:color w:val="000000"/>
              </w:rPr>
            </w:pPr>
            <w:proofErr w:type="spellStart"/>
            <w:r w:rsidRPr="00AF4DA5">
              <w:rPr>
                <w:color w:val="000000"/>
                <w:highlight w:val="green"/>
                <w:rPrChange w:id="336" w:author="Shuba, Irina V" w:date="2019-12-13T13:43:00Z">
                  <w:rPr>
                    <w:color w:val="000000"/>
                  </w:rPr>
                </w:rPrChange>
              </w:rPr>
              <w:t>dat_p</w:t>
            </w:r>
            <w:ins w:id="337" w:author="Shuba, Irina V" w:date="2019-12-13T13:42:00Z">
              <w:r w:rsidR="00AF4DA5" w:rsidRPr="00AF4DA5">
                <w:rPr>
                  <w:color w:val="000000"/>
                  <w:highlight w:val="green"/>
                  <w:rPrChange w:id="338" w:author="Shuba, Irina V" w:date="2019-12-13T13:43:00Z">
                    <w:rPr>
                      <w:color w:val="000000"/>
                    </w:rPr>
                  </w:rPrChange>
                </w:rPr>
                <w:t>r</w:t>
              </w:r>
            </w:ins>
            <w:proofErr w:type="spellEnd"/>
          </w:p>
        </w:tc>
        <w:tc>
          <w:tcPr>
            <w:tcW w:w="1843" w:type="dxa"/>
            <w:tcPrChange w:id="339" w:author="Shuba, Irina V" w:date="2020-01-10T17:48:00Z">
              <w:tcPr>
                <w:tcW w:w="1843" w:type="dxa"/>
              </w:tcPr>
            </w:tcPrChange>
          </w:tcPr>
          <w:p w14:paraId="64E8A1F9" w14:textId="77777777" w:rsidR="0063194C" w:rsidRPr="00102576" w:rsidRDefault="0063194C" w:rsidP="00D04E85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DATE TIME</w:t>
            </w:r>
          </w:p>
        </w:tc>
        <w:tc>
          <w:tcPr>
            <w:tcW w:w="1843" w:type="dxa"/>
            <w:tcPrChange w:id="340" w:author="Shuba, Irina V" w:date="2020-01-10T17:48:00Z">
              <w:tcPr>
                <w:tcW w:w="1843" w:type="dxa"/>
              </w:tcPr>
            </w:tcPrChange>
          </w:tcPr>
          <w:p w14:paraId="4B9AC08C" w14:textId="0F942BAA" w:rsidR="0063194C" w:rsidRPr="00102576" w:rsidRDefault="00230C86" w:rsidP="00D04E85">
            <w:pPr>
              <w:rPr>
                <w:color w:val="000000"/>
              </w:rPr>
            </w:pPr>
            <w:ins w:id="341" w:author="Shuba, Irina V" w:date="2019-12-16T10:44:00Z">
              <w:r>
                <w:rPr>
                  <w:color w:val="000000"/>
                  <w:lang w:val="ru-RU"/>
                </w:rPr>
                <w:t>Автоматически</w:t>
              </w:r>
            </w:ins>
            <w:del w:id="342" w:author="Shuba, Irina V" w:date="2019-12-16T10:44:00Z">
              <w:r w:rsidR="0063194C" w:rsidDel="00230C86">
                <w:rPr>
                  <w:color w:val="000000"/>
                  <w:lang w:val="ru-RU"/>
                </w:rPr>
                <w:delText>Ручной</w:delText>
              </w:r>
            </w:del>
          </w:p>
        </w:tc>
        <w:tc>
          <w:tcPr>
            <w:tcW w:w="2693" w:type="dxa"/>
            <w:tcPrChange w:id="343" w:author="Shuba, Irina V" w:date="2020-01-10T17:48:00Z">
              <w:tcPr>
                <w:tcW w:w="2693" w:type="dxa"/>
              </w:tcPr>
            </w:tcPrChange>
          </w:tcPr>
          <w:p w14:paraId="0AD994B4" w14:textId="29B735D5" w:rsidR="0063194C" w:rsidRDefault="0063194C">
            <w:pPr>
              <w:rPr>
                <w:color w:val="000000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Дата и время </w:t>
            </w:r>
            <w:proofErr w:type="gramStart"/>
            <w:r>
              <w:rPr>
                <w:rFonts w:ascii="Times New Roman" w:hAnsi="Times New Roman"/>
                <w:lang w:val="ru-RU"/>
              </w:rPr>
              <w:t xml:space="preserve">прибытия </w:t>
            </w:r>
            <w:r w:rsidRPr="00AC1FFD">
              <w:rPr>
                <w:rFonts w:ascii="Times New Roman" w:hAnsi="Times New Roman"/>
                <w:lang w:val="ru-RU"/>
              </w:rPr>
              <w:t xml:space="preserve"> на</w:t>
            </w:r>
            <w:proofErr w:type="gramEnd"/>
            <w:r w:rsidRPr="00AC1FFD">
              <w:rPr>
                <w:rFonts w:ascii="Times New Roman" w:hAnsi="Times New Roman"/>
                <w:lang w:val="ru-RU"/>
              </w:rPr>
              <w:t xml:space="preserve"> комбинат</w:t>
            </w:r>
            <w:ins w:id="344" w:author="Shuba, Irina V" w:date="2020-01-14T15:34:00Z">
              <w:r w:rsidR="007701B8">
                <w:rPr>
                  <w:rFonts w:ascii="Times New Roman" w:hAnsi="Times New Roman"/>
                  <w:lang w:val="ru-RU"/>
                </w:rPr>
                <w:t xml:space="preserve"> </w:t>
              </w:r>
              <w:r w:rsidR="007701B8" w:rsidRPr="00163298">
                <w:rPr>
                  <w:color w:val="000000"/>
                  <w:lang w:val="ru-RU"/>
                </w:rPr>
                <w:t>Данные МЕТАЛЛУРГТРАНСА</w:t>
              </w:r>
            </w:ins>
            <w:del w:id="345" w:author="Shuba, Irina V" w:date="2020-01-14T15:58:00Z">
              <w:r w:rsidDel="00C45EFC">
                <w:rPr>
                  <w:rFonts w:ascii="Times New Roman" w:hAnsi="Times New Roman"/>
                  <w:lang w:val="ru-RU"/>
                </w:rPr>
                <w:delText>.</w:delText>
              </w:r>
            </w:del>
            <w:ins w:id="346" w:author="Shuba, Irina V" w:date="2020-01-14T15:58:00Z">
              <w:r w:rsidR="00C45EFC">
                <w:rPr>
                  <w:rFonts w:ascii="Times New Roman" w:hAnsi="Times New Roman"/>
                  <w:lang w:val="ru-RU"/>
                </w:rPr>
                <w:t xml:space="preserve"> д</w:t>
              </w:r>
            </w:ins>
            <w:ins w:id="347" w:author="Shuba, Irina V" w:date="2020-01-14T15:34:00Z">
              <w:r w:rsidR="007701B8">
                <w:rPr>
                  <w:rFonts w:ascii="Times New Roman" w:hAnsi="Times New Roman"/>
                  <w:lang w:val="ru-RU"/>
                </w:rPr>
                <w:t>олжн</w:t>
              </w:r>
            </w:ins>
            <w:ins w:id="348" w:author="Shuba, Irina V" w:date="2020-01-14T15:58:00Z">
              <w:r w:rsidR="00C45EFC">
                <w:rPr>
                  <w:rFonts w:ascii="Times New Roman" w:hAnsi="Times New Roman"/>
                  <w:lang w:val="ru-RU"/>
                </w:rPr>
                <w:t>ы</w:t>
              </w:r>
            </w:ins>
            <w:ins w:id="349" w:author="Shuba, Irina V" w:date="2020-01-14T15:34:00Z">
              <w:r w:rsidR="007701B8">
                <w:rPr>
                  <w:rFonts w:ascii="Times New Roman" w:hAnsi="Times New Roman"/>
                  <w:lang w:val="ru-RU"/>
                </w:rPr>
                <w:t xml:space="preserve"> совпадать с УЗ</w:t>
              </w:r>
            </w:ins>
          </w:p>
        </w:tc>
      </w:tr>
      <w:tr w:rsidR="0063194C" w:rsidRPr="003551AA" w14:paraId="557306FB" w14:textId="77777777" w:rsidTr="00E219AF">
        <w:tc>
          <w:tcPr>
            <w:tcW w:w="2122" w:type="dxa"/>
            <w:tcPrChange w:id="350" w:author="Shuba, Irina V" w:date="2020-01-10T17:48:00Z">
              <w:tcPr>
                <w:tcW w:w="2122" w:type="dxa"/>
              </w:tcPr>
            </w:tcPrChange>
          </w:tcPr>
          <w:p w14:paraId="6DFF746A" w14:textId="77777777" w:rsidR="0063194C" w:rsidRPr="006047C6" w:rsidRDefault="0063194C" w:rsidP="00D04E85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Время приема</w:t>
            </w:r>
          </w:p>
        </w:tc>
        <w:tc>
          <w:tcPr>
            <w:tcW w:w="1559" w:type="dxa"/>
            <w:tcPrChange w:id="351" w:author="Shuba, Irina V" w:date="2020-01-10T17:48:00Z">
              <w:tcPr>
                <w:tcW w:w="1417" w:type="dxa"/>
              </w:tcPr>
            </w:tcPrChange>
          </w:tcPr>
          <w:p w14:paraId="7C21FB18" w14:textId="159782B3" w:rsidR="0063194C" w:rsidRPr="00102576" w:rsidRDefault="0063194C" w:rsidP="00D04E85">
            <w:pPr>
              <w:jc w:val="center"/>
              <w:rPr>
                <w:color w:val="000000"/>
              </w:rPr>
            </w:pPr>
            <w:proofErr w:type="spellStart"/>
            <w:r w:rsidRPr="00AF4DA5">
              <w:rPr>
                <w:color w:val="000000"/>
                <w:highlight w:val="green"/>
                <w:rPrChange w:id="352" w:author="Shuba, Irina V" w:date="2019-12-13T13:43:00Z">
                  <w:rPr>
                    <w:color w:val="000000"/>
                  </w:rPr>
                </w:rPrChange>
              </w:rPr>
              <w:t>dat_pr</w:t>
            </w:r>
            <w:ins w:id="353" w:author="Shuba, Irina V" w:date="2019-12-13T13:43:00Z">
              <w:r w:rsidR="00AF4DA5" w:rsidRPr="00AF4DA5">
                <w:rPr>
                  <w:color w:val="000000"/>
                  <w:highlight w:val="green"/>
                  <w:rPrChange w:id="354" w:author="Shuba, Irina V" w:date="2019-12-13T13:43:00Z">
                    <w:rPr>
                      <w:color w:val="000000"/>
                    </w:rPr>
                  </w:rPrChange>
                </w:rPr>
                <w:t>m</w:t>
              </w:r>
            </w:ins>
            <w:proofErr w:type="spellEnd"/>
          </w:p>
        </w:tc>
        <w:tc>
          <w:tcPr>
            <w:tcW w:w="1843" w:type="dxa"/>
            <w:tcPrChange w:id="355" w:author="Shuba, Irina V" w:date="2020-01-10T17:48:00Z">
              <w:tcPr>
                <w:tcW w:w="1843" w:type="dxa"/>
              </w:tcPr>
            </w:tcPrChange>
          </w:tcPr>
          <w:p w14:paraId="3EAAB9D6" w14:textId="77777777" w:rsidR="0063194C" w:rsidRPr="00102576" w:rsidRDefault="0063194C" w:rsidP="00D04E85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DATE TIME</w:t>
            </w:r>
          </w:p>
        </w:tc>
        <w:tc>
          <w:tcPr>
            <w:tcW w:w="1843" w:type="dxa"/>
            <w:tcPrChange w:id="356" w:author="Shuba, Irina V" w:date="2020-01-10T17:48:00Z">
              <w:tcPr>
                <w:tcW w:w="1843" w:type="dxa"/>
              </w:tcPr>
            </w:tcPrChange>
          </w:tcPr>
          <w:p w14:paraId="36A812CC" w14:textId="77777777" w:rsidR="0063194C" w:rsidRPr="00102576" w:rsidRDefault="0063194C" w:rsidP="00D04E85">
            <w:pPr>
              <w:rPr>
                <w:color w:val="000000"/>
              </w:rPr>
            </w:pPr>
            <w:r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  <w:tcPrChange w:id="357" w:author="Shuba, Irina V" w:date="2020-01-10T17:48:00Z">
              <w:tcPr>
                <w:tcW w:w="2693" w:type="dxa"/>
              </w:tcPr>
            </w:tcPrChange>
          </w:tcPr>
          <w:p w14:paraId="68E5DD98" w14:textId="365D946A" w:rsidR="0063194C" w:rsidRDefault="0063194C" w:rsidP="00D04E85">
            <w:pPr>
              <w:rPr>
                <w:color w:val="000000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Дата и время приёма </w:t>
            </w:r>
            <w:ins w:id="358" w:author="Shuba, Irina V" w:date="2020-01-10T18:10:00Z">
              <w:r w:rsidR="007B1F6A">
                <w:rPr>
                  <w:rFonts w:ascii="Times New Roman" w:hAnsi="Times New Roman"/>
                  <w:lang w:val="ru-RU"/>
                </w:rPr>
                <w:t xml:space="preserve">в платное </w:t>
              </w:r>
              <w:proofErr w:type="gramStart"/>
              <w:r w:rsidR="007B1F6A">
                <w:rPr>
                  <w:rFonts w:ascii="Times New Roman" w:hAnsi="Times New Roman"/>
                  <w:lang w:val="ru-RU"/>
                </w:rPr>
                <w:t xml:space="preserve">пользование </w:t>
              </w:r>
            </w:ins>
            <w:r w:rsidRPr="00AC1FFD">
              <w:rPr>
                <w:rFonts w:ascii="Times New Roman" w:hAnsi="Times New Roman"/>
                <w:lang w:val="ru-RU"/>
              </w:rPr>
              <w:t xml:space="preserve"> </w:t>
            </w:r>
            <w:del w:id="359" w:author="Shuba, Irina V" w:date="2020-01-10T18:10:00Z">
              <w:r w:rsidRPr="00AC1FFD" w:rsidDel="007B1F6A">
                <w:rPr>
                  <w:rFonts w:ascii="Times New Roman" w:hAnsi="Times New Roman"/>
                  <w:lang w:val="ru-RU"/>
                </w:rPr>
                <w:delText xml:space="preserve">на </w:delText>
              </w:r>
            </w:del>
            <w:proofErr w:type="spellStart"/>
            <w:ins w:id="360" w:author="Shuba, Irina V" w:date="2020-01-10T18:10:00Z">
              <w:r w:rsidR="007B1F6A">
                <w:rPr>
                  <w:rFonts w:ascii="Times New Roman" w:hAnsi="Times New Roman"/>
                  <w:lang w:val="ru-RU"/>
                </w:rPr>
                <w:t>предприятияем</w:t>
              </w:r>
            </w:ins>
            <w:proofErr w:type="spellEnd"/>
            <w:proofErr w:type="gramEnd"/>
            <w:del w:id="361" w:author="Shuba, Irina V" w:date="2020-01-10T18:10:00Z">
              <w:r w:rsidRPr="00AC1FFD" w:rsidDel="007B1F6A">
                <w:rPr>
                  <w:rFonts w:ascii="Times New Roman" w:hAnsi="Times New Roman"/>
                  <w:lang w:val="ru-RU"/>
                </w:rPr>
                <w:delText>комбинат</w:delText>
              </w:r>
            </w:del>
            <w:r>
              <w:rPr>
                <w:rFonts w:ascii="Times New Roman" w:hAnsi="Times New Roman"/>
                <w:lang w:val="ru-RU"/>
              </w:rPr>
              <w:t>.</w:t>
            </w:r>
          </w:p>
        </w:tc>
      </w:tr>
      <w:tr w:rsidR="00E219AF" w:rsidRPr="003551AA" w14:paraId="5BD87E1F" w14:textId="77777777" w:rsidTr="00E219AF">
        <w:trPr>
          <w:ins w:id="362" w:author="Shuba, Irina V" w:date="2020-01-10T17:46:00Z"/>
        </w:trPr>
        <w:tc>
          <w:tcPr>
            <w:tcW w:w="2122" w:type="dxa"/>
            <w:tcPrChange w:id="363" w:author="Shuba, Irina V" w:date="2020-01-10T17:48:00Z">
              <w:tcPr>
                <w:tcW w:w="2122" w:type="dxa"/>
              </w:tcPr>
            </w:tcPrChange>
          </w:tcPr>
          <w:p w14:paraId="054A9EE3" w14:textId="01DB935B" w:rsidR="00E219AF" w:rsidRDefault="00E219AF" w:rsidP="00E219AF">
            <w:pPr>
              <w:rPr>
                <w:ins w:id="364" w:author="Shuba, Irina V" w:date="2020-01-10T17:46:00Z"/>
                <w:color w:val="000000"/>
                <w:lang w:val="ru-RU"/>
              </w:rPr>
            </w:pPr>
            <w:ins w:id="365" w:author="Shuba, Irina V" w:date="2020-01-10T17:46:00Z">
              <w:r>
                <w:rPr>
                  <w:color w:val="000000"/>
                  <w:lang w:val="ru-RU"/>
                </w:rPr>
                <w:t>Время приема по акту</w:t>
              </w:r>
            </w:ins>
          </w:p>
        </w:tc>
        <w:tc>
          <w:tcPr>
            <w:tcW w:w="1559" w:type="dxa"/>
            <w:tcPrChange w:id="366" w:author="Shuba, Irina V" w:date="2020-01-10T17:48:00Z">
              <w:tcPr>
                <w:tcW w:w="1417" w:type="dxa"/>
              </w:tcPr>
            </w:tcPrChange>
          </w:tcPr>
          <w:p w14:paraId="1ABE158D" w14:textId="6AC4D696" w:rsidR="00E219AF" w:rsidRPr="00E219AF" w:rsidRDefault="00E219AF" w:rsidP="00E219AF">
            <w:pPr>
              <w:jc w:val="center"/>
              <w:rPr>
                <w:ins w:id="367" w:author="Shuba, Irina V" w:date="2020-01-10T17:46:00Z"/>
                <w:color w:val="000000"/>
                <w:highlight w:val="green"/>
                <w:lang w:val="ru-RU"/>
                <w:rPrChange w:id="368" w:author="Shuba, Irina V" w:date="2020-01-10T17:47:00Z">
                  <w:rPr>
                    <w:ins w:id="369" w:author="Shuba, Irina V" w:date="2020-01-10T17:46:00Z"/>
                    <w:color w:val="000000"/>
                    <w:highlight w:val="green"/>
                  </w:rPr>
                </w:rPrChange>
              </w:rPr>
            </w:pPr>
            <w:proofErr w:type="spellStart"/>
            <w:ins w:id="370" w:author="Shuba, Irina V" w:date="2020-01-10T17:47:00Z">
              <w:r w:rsidRPr="00B32BB7">
                <w:rPr>
                  <w:color w:val="000000"/>
                  <w:highlight w:val="green"/>
                </w:rPr>
                <w:t>dat_prm</w:t>
              </w:r>
              <w:proofErr w:type="spellEnd"/>
              <w:r>
                <w:rPr>
                  <w:color w:val="000000"/>
                  <w:highlight w:val="green"/>
                  <w:lang w:val="ru-RU"/>
                </w:rPr>
                <w:t>_</w:t>
              </w:r>
              <w:r>
                <w:rPr>
                  <w:color w:val="000000"/>
                  <w:highlight w:val="green"/>
                </w:rPr>
                <w:t>act</w:t>
              </w:r>
            </w:ins>
          </w:p>
        </w:tc>
        <w:tc>
          <w:tcPr>
            <w:tcW w:w="1843" w:type="dxa"/>
            <w:tcPrChange w:id="371" w:author="Shuba, Irina V" w:date="2020-01-10T17:48:00Z">
              <w:tcPr>
                <w:tcW w:w="1843" w:type="dxa"/>
              </w:tcPr>
            </w:tcPrChange>
          </w:tcPr>
          <w:p w14:paraId="094D86B6" w14:textId="54E9A932" w:rsidR="00E219AF" w:rsidRDefault="00E219AF" w:rsidP="00E219AF">
            <w:pPr>
              <w:jc w:val="center"/>
              <w:rPr>
                <w:ins w:id="372" w:author="Shuba, Irina V" w:date="2020-01-10T17:46:00Z"/>
                <w:color w:val="000000"/>
              </w:rPr>
            </w:pPr>
            <w:ins w:id="373" w:author="Shuba, Irina V" w:date="2020-01-10T17:46:00Z">
              <w:r>
                <w:rPr>
                  <w:color w:val="000000"/>
                </w:rPr>
                <w:t>DATE TIME</w:t>
              </w:r>
            </w:ins>
          </w:p>
        </w:tc>
        <w:tc>
          <w:tcPr>
            <w:tcW w:w="1843" w:type="dxa"/>
            <w:tcPrChange w:id="374" w:author="Shuba, Irina V" w:date="2020-01-10T17:48:00Z">
              <w:tcPr>
                <w:tcW w:w="1843" w:type="dxa"/>
              </w:tcPr>
            </w:tcPrChange>
          </w:tcPr>
          <w:p w14:paraId="7E35A857" w14:textId="230CC5EC" w:rsidR="00E219AF" w:rsidRDefault="00E219AF" w:rsidP="00E219AF">
            <w:pPr>
              <w:rPr>
                <w:ins w:id="375" w:author="Shuba, Irina V" w:date="2020-01-10T17:46:00Z"/>
                <w:color w:val="000000"/>
                <w:lang w:val="ru-RU"/>
              </w:rPr>
            </w:pPr>
            <w:ins w:id="376" w:author="Shuba, Irina V" w:date="2020-01-10T17:46:00Z">
              <w:r>
                <w:rPr>
                  <w:color w:val="000000"/>
                  <w:lang w:val="ru-RU"/>
                </w:rPr>
                <w:t>Ручной</w:t>
              </w:r>
            </w:ins>
          </w:p>
        </w:tc>
        <w:tc>
          <w:tcPr>
            <w:tcW w:w="2693" w:type="dxa"/>
            <w:tcPrChange w:id="377" w:author="Shuba, Irina V" w:date="2020-01-10T17:48:00Z">
              <w:tcPr>
                <w:tcW w:w="2693" w:type="dxa"/>
              </w:tcPr>
            </w:tcPrChange>
          </w:tcPr>
          <w:p w14:paraId="6B880298" w14:textId="295093EF" w:rsidR="00E219AF" w:rsidRDefault="00E219AF">
            <w:pPr>
              <w:rPr>
                <w:ins w:id="378" w:author="Shuba, Irina V" w:date="2020-01-10T17:46:00Z"/>
                <w:rFonts w:ascii="Times New Roman" w:hAnsi="Times New Roman"/>
                <w:lang w:val="ru-RU"/>
              </w:rPr>
            </w:pPr>
            <w:ins w:id="379" w:author="Shuba, Irina V" w:date="2020-01-10T17:46:00Z">
              <w:r>
                <w:rPr>
                  <w:rFonts w:ascii="Times New Roman" w:hAnsi="Times New Roman"/>
                  <w:lang w:val="ru-RU"/>
                </w:rPr>
                <w:t xml:space="preserve">Дата и время </w:t>
              </w:r>
              <w:proofErr w:type="gramStart"/>
              <w:r>
                <w:rPr>
                  <w:rFonts w:ascii="Times New Roman" w:hAnsi="Times New Roman"/>
                  <w:lang w:val="ru-RU"/>
                </w:rPr>
                <w:t xml:space="preserve">приёма </w:t>
              </w:r>
              <w:r w:rsidRPr="00AC1FFD">
                <w:rPr>
                  <w:rFonts w:ascii="Times New Roman" w:hAnsi="Times New Roman"/>
                  <w:lang w:val="ru-RU"/>
                </w:rPr>
                <w:t xml:space="preserve"> на</w:t>
              </w:r>
              <w:proofErr w:type="gramEnd"/>
              <w:r w:rsidRPr="00AC1FFD">
                <w:rPr>
                  <w:rFonts w:ascii="Times New Roman" w:hAnsi="Times New Roman"/>
                  <w:lang w:val="ru-RU"/>
                </w:rPr>
                <w:t xml:space="preserve"> комбинат</w:t>
              </w:r>
            </w:ins>
            <w:ins w:id="380" w:author="Shuba, Irina V" w:date="2020-01-10T17:47:00Z">
              <w:r>
                <w:rPr>
                  <w:rFonts w:ascii="Times New Roman" w:hAnsi="Times New Roman"/>
                  <w:lang w:val="ru-RU"/>
                </w:rPr>
                <w:t xml:space="preserve">, </w:t>
              </w:r>
            </w:ins>
            <w:ins w:id="381" w:author="Shuba, Irina V" w:date="2020-01-10T17:49:00Z">
              <w:r>
                <w:rPr>
                  <w:rFonts w:ascii="Times New Roman" w:hAnsi="Times New Roman"/>
                  <w:lang w:val="ru-RU"/>
                </w:rPr>
                <w:t>не с</w:t>
              </w:r>
            </w:ins>
            <w:ins w:id="382" w:author="Shuba, Irina V" w:date="2020-01-13T09:27:00Z">
              <w:r w:rsidR="0074057A">
                <w:rPr>
                  <w:rFonts w:ascii="Times New Roman" w:hAnsi="Times New Roman"/>
                  <w:lang w:val="ru-RU"/>
                </w:rPr>
                <w:t>овпадающее</w:t>
              </w:r>
            </w:ins>
            <w:ins w:id="383" w:author="Shuba, Irina V" w:date="2020-01-10T17:49:00Z">
              <w:r>
                <w:rPr>
                  <w:rFonts w:ascii="Times New Roman" w:hAnsi="Times New Roman"/>
                  <w:lang w:val="ru-RU"/>
                </w:rPr>
                <w:t xml:space="preserve"> с </w:t>
              </w:r>
            </w:ins>
            <w:ins w:id="384" w:author="Shuba, Irina V" w:date="2020-01-13T09:27:00Z">
              <w:r w:rsidR="0074057A">
                <w:rPr>
                  <w:rFonts w:ascii="Times New Roman" w:hAnsi="Times New Roman"/>
                  <w:lang w:val="ru-RU"/>
                </w:rPr>
                <w:t xml:space="preserve">данными </w:t>
              </w:r>
            </w:ins>
            <w:proofErr w:type="spellStart"/>
            <w:ins w:id="385" w:author="Shuba, Irina V" w:date="2020-01-10T17:49:00Z">
              <w:r>
                <w:rPr>
                  <w:rFonts w:ascii="Times New Roman" w:hAnsi="Times New Roman"/>
                  <w:lang w:val="ru-RU"/>
                </w:rPr>
                <w:t>ж.</w:t>
              </w:r>
            </w:ins>
            <w:ins w:id="386" w:author="Shuba, Irina V" w:date="2020-01-10T17:50:00Z">
              <w:r>
                <w:rPr>
                  <w:rFonts w:ascii="Times New Roman" w:hAnsi="Times New Roman"/>
                  <w:lang w:val="ru-RU"/>
                </w:rPr>
                <w:t>дорог</w:t>
              </w:r>
            </w:ins>
            <w:ins w:id="387" w:author="Shuba, Irina V" w:date="2020-01-13T09:27:00Z">
              <w:r w:rsidR="0074057A">
                <w:rPr>
                  <w:rFonts w:ascii="Times New Roman" w:hAnsi="Times New Roman"/>
                  <w:lang w:val="ru-RU"/>
                </w:rPr>
                <w:t>и</w:t>
              </w:r>
            </w:ins>
            <w:proofErr w:type="spellEnd"/>
            <w:ins w:id="388" w:author="Shuba, Irina V" w:date="2020-01-10T17:50:00Z">
              <w:r>
                <w:rPr>
                  <w:rFonts w:ascii="Times New Roman" w:hAnsi="Times New Roman"/>
                  <w:lang w:val="ru-RU"/>
                </w:rPr>
                <w:t xml:space="preserve">. </w:t>
              </w:r>
            </w:ins>
          </w:p>
        </w:tc>
      </w:tr>
      <w:tr w:rsidR="00E219AF" w:rsidRPr="00E219AF" w14:paraId="61D9A31C" w14:textId="77777777" w:rsidTr="00E219AF">
        <w:tc>
          <w:tcPr>
            <w:tcW w:w="2122" w:type="dxa"/>
            <w:tcPrChange w:id="389" w:author="Shuba, Irina V" w:date="2020-01-10T17:48:00Z">
              <w:tcPr>
                <w:tcW w:w="2122" w:type="dxa"/>
              </w:tcPr>
            </w:tcPrChange>
          </w:tcPr>
          <w:p w14:paraId="38DFA134" w14:textId="77777777" w:rsidR="00E219AF" w:rsidRPr="00E219AF" w:rsidRDefault="00E219AF" w:rsidP="00E219AF">
            <w:pPr>
              <w:rPr>
                <w:color w:val="000000"/>
                <w:lang w:val="ru-RU"/>
                <w:rPrChange w:id="390" w:author="Shuba, Irina V" w:date="2020-01-10T17:50:00Z">
                  <w:rPr>
                    <w:color w:val="000000"/>
                  </w:rPr>
                </w:rPrChange>
              </w:rPr>
            </w:pPr>
            <w:r w:rsidRPr="00E219AF">
              <w:rPr>
                <w:color w:val="000000"/>
                <w:lang w:val="ru-RU"/>
                <w:rPrChange w:id="391" w:author="Shuba, Irina V" w:date="2020-01-10T17:50:00Z">
                  <w:rPr>
                    <w:color w:val="000000"/>
                  </w:rPr>
                </w:rPrChange>
              </w:rPr>
              <w:t>Станция примыкания</w:t>
            </w:r>
          </w:p>
        </w:tc>
        <w:tc>
          <w:tcPr>
            <w:tcW w:w="1559" w:type="dxa"/>
            <w:tcPrChange w:id="392" w:author="Shuba, Irina V" w:date="2020-01-10T17:48:00Z">
              <w:tcPr>
                <w:tcW w:w="1417" w:type="dxa"/>
              </w:tcPr>
            </w:tcPrChange>
          </w:tcPr>
          <w:p w14:paraId="76380F72" w14:textId="77777777" w:rsidR="00E219AF" w:rsidRPr="00E219AF" w:rsidRDefault="00E219AF" w:rsidP="00E219AF">
            <w:pPr>
              <w:jc w:val="center"/>
              <w:rPr>
                <w:color w:val="000000"/>
                <w:lang w:val="ru-RU"/>
                <w:rPrChange w:id="393" w:author="Shuba, Irina V" w:date="2020-01-10T17:50:00Z">
                  <w:rPr>
                    <w:color w:val="000000"/>
                  </w:rPr>
                </w:rPrChange>
              </w:rPr>
            </w:pPr>
            <w:proofErr w:type="spellStart"/>
            <w:r>
              <w:rPr>
                <w:color w:val="000000"/>
              </w:rPr>
              <w:t>stn</w:t>
            </w:r>
            <w:proofErr w:type="spellEnd"/>
            <w:r w:rsidRPr="00E219AF">
              <w:rPr>
                <w:color w:val="000000"/>
                <w:lang w:val="ru-RU"/>
                <w:rPrChange w:id="394" w:author="Shuba, Irina V" w:date="2020-01-10T17:50:00Z">
                  <w:rPr>
                    <w:color w:val="000000"/>
                  </w:rPr>
                </w:rPrChange>
              </w:rPr>
              <w:softHyphen/>
            </w:r>
            <w:r w:rsidRPr="00E219AF">
              <w:rPr>
                <w:color w:val="000000"/>
                <w:lang w:val="ru-RU"/>
                <w:rPrChange w:id="395" w:author="Shuba, Irina V" w:date="2020-01-10T17:50:00Z">
                  <w:rPr>
                    <w:color w:val="000000"/>
                  </w:rPr>
                </w:rPrChange>
              </w:rPr>
              <w:softHyphen/>
              <w:t>_</w:t>
            </w:r>
            <w:proofErr w:type="spellStart"/>
            <w:r>
              <w:rPr>
                <w:color w:val="000000"/>
              </w:rPr>
              <w:t>pr</w:t>
            </w:r>
            <w:proofErr w:type="spellEnd"/>
          </w:p>
        </w:tc>
        <w:tc>
          <w:tcPr>
            <w:tcW w:w="1843" w:type="dxa"/>
            <w:tcPrChange w:id="396" w:author="Shuba, Irina V" w:date="2020-01-10T17:48:00Z">
              <w:tcPr>
                <w:tcW w:w="1843" w:type="dxa"/>
              </w:tcPr>
            </w:tcPrChange>
          </w:tcPr>
          <w:p w14:paraId="5FB57429" w14:textId="77777777" w:rsidR="00E219AF" w:rsidRPr="00E219AF" w:rsidRDefault="00E219AF" w:rsidP="00E219AF">
            <w:pPr>
              <w:jc w:val="center"/>
              <w:rPr>
                <w:color w:val="000000"/>
                <w:lang w:val="ru-RU"/>
                <w:rPrChange w:id="397" w:author="Shuba, Irina V" w:date="2020-01-10T17:50:00Z">
                  <w:rPr>
                    <w:color w:val="000000"/>
                  </w:rPr>
                </w:rPrChange>
              </w:rPr>
            </w:pPr>
            <w:r>
              <w:rPr>
                <w:color w:val="000000"/>
              </w:rPr>
              <w:t>NVARCHAR</w:t>
            </w:r>
            <w:r w:rsidRPr="00E219AF">
              <w:rPr>
                <w:color w:val="000000"/>
                <w:lang w:val="ru-RU"/>
                <w:rPrChange w:id="398" w:author="Shuba, Irina V" w:date="2020-01-10T17:50:00Z">
                  <w:rPr>
                    <w:color w:val="000000"/>
                  </w:rPr>
                </w:rPrChange>
              </w:rPr>
              <w:t>(</w:t>
            </w:r>
            <w:r>
              <w:rPr>
                <w:color w:val="000000"/>
                <w:lang w:val="ru-RU"/>
              </w:rPr>
              <w:t>2</w:t>
            </w:r>
            <w:r w:rsidRPr="00E219AF">
              <w:rPr>
                <w:color w:val="000000"/>
                <w:lang w:val="ru-RU"/>
                <w:rPrChange w:id="399" w:author="Shuba, Irina V" w:date="2020-01-10T17:50:00Z">
                  <w:rPr>
                    <w:color w:val="000000"/>
                  </w:rPr>
                </w:rPrChange>
              </w:rPr>
              <w:t>)</w:t>
            </w:r>
          </w:p>
        </w:tc>
        <w:tc>
          <w:tcPr>
            <w:tcW w:w="1843" w:type="dxa"/>
            <w:tcPrChange w:id="400" w:author="Shuba, Irina V" w:date="2020-01-10T17:48:00Z">
              <w:tcPr>
                <w:tcW w:w="1843" w:type="dxa"/>
              </w:tcPr>
            </w:tcPrChange>
          </w:tcPr>
          <w:p w14:paraId="4F362A87" w14:textId="77777777" w:rsidR="00E219AF" w:rsidRPr="000111E8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  <w:tcPrChange w:id="401" w:author="Shuba, Irina V" w:date="2020-01-10T17:48:00Z">
              <w:tcPr>
                <w:tcW w:w="2693" w:type="dxa"/>
              </w:tcPr>
            </w:tcPrChange>
          </w:tcPr>
          <w:p w14:paraId="6C0A4A84" w14:textId="600E4BFE" w:rsidR="00E219AF" w:rsidRPr="00FC10F0" w:rsidRDefault="00E219AF" w:rsidP="00E219AF">
            <w:pPr>
              <w:rPr>
                <w:color w:val="000000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</w:t>
            </w:r>
            <w:r w:rsidRPr="00AC1FFD">
              <w:rPr>
                <w:rFonts w:ascii="Times New Roman" w:hAnsi="Times New Roman"/>
                <w:lang w:val="ru-RU"/>
              </w:rPr>
              <w:t>танция, на которую прибыл поезд</w:t>
            </w:r>
            <w:r>
              <w:rPr>
                <w:rFonts w:ascii="Times New Roman" w:hAnsi="Times New Roman"/>
                <w:lang w:val="ru-RU"/>
              </w:rPr>
              <w:t>.</w:t>
            </w:r>
            <w:r w:rsidRPr="00AC1FFD">
              <w:rPr>
                <w:rFonts w:ascii="Times New Roman" w:hAnsi="Times New Roman"/>
                <w:lang w:val="ru-RU"/>
              </w:rPr>
              <w:t xml:space="preserve"> Для ввода значения станции используется </w:t>
            </w:r>
            <w:r>
              <w:rPr>
                <w:rFonts w:ascii="Times New Roman" w:hAnsi="Times New Roman"/>
                <w:lang w:val="ru-RU"/>
              </w:rPr>
              <w:t xml:space="preserve">справочник </w:t>
            </w:r>
            <w:r w:rsidRPr="008470EB">
              <w:rPr>
                <w:lang w:val="ru-RU"/>
              </w:rPr>
              <w:t xml:space="preserve">станций примыкания </w:t>
            </w:r>
            <w:proofErr w:type="gramStart"/>
            <w:ins w:id="402" w:author="Shuba, Irina V" w:date="2020-01-10T17:47:00Z">
              <w:r>
                <w:rPr>
                  <w:lang w:val="ru-RU"/>
                </w:rPr>
                <w:t>( приема</w:t>
              </w:r>
              <w:proofErr w:type="gramEnd"/>
              <w:r>
                <w:rPr>
                  <w:lang w:val="ru-RU"/>
                </w:rPr>
                <w:t xml:space="preserve">) </w:t>
              </w:r>
            </w:ins>
            <w:r w:rsidRPr="008470EB">
              <w:rPr>
                <w:lang w:val="ru-RU"/>
              </w:rPr>
              <w:t>S_PRIM</w:t>
            </w:r>
            <w:r w:rsidRPr="008470EB">
              <w:rPr>
                <w:rFonts w:ascii="Times New Roman" w:hAnsi="Times New Roman"/>
                <w:lang w:val="ru-RU"/>
              </w:rPr>
              <w:t>,</w:t>
            </w:r>
            <w:r w:rsidRPr="00AC1FFD">
              <w:rPr>
                <w:rFonts w:ascii="Times New Roman" w:hAnsi="Times New Roman"/>
                <w:lang w:val="ru-RU"/>
              </w:rPr>
              <w:t xml:space="preserve"> состоя</w:t>
            </w:r>
            <w:r>
              <w:rPr>
                <w:rFonts w:ascii="Times New Roman" w:hAnsi="Times New Roman"/>
                <w:lang w:val="ru-RU"/>
              </w:rPr>
              <w:t>щий из трех</w:t>
            </w:r>
            <w:r w:rsidRPr="00AC1FFD">
              <w:rPr>
                <w:rFonts w:ascii="Times New Roman" w:hAnsi="Times New Roman"/>
                <w:lang w:val="ru-RU"/>
              </w:rPr>
              <w:t xml:space="preserve"> значений</w:t>
            </w:r>
            <w:r>
              <w:rPr>
                <w:rFonts w:ascii="Times New Roman" w:hAnsi="Times New Roman"/>
                <w:lang w:val="ru-RU"/>
              </w:rPr>
              <w:t>- наименований станций примыканий. Применить поле – «Буква»</w:t>
            </w:r>
          </w:p>
        </w:tc>
      </w:tr>
      <w:tr w:rsidR="00E219AF" w:rsidRPr="003551AA" w14:paraId="71E4DA89" w14:textId="77777777" w:rsidTr="00E219AF">
        <w:tc>
          <w:tcPr>
            <w:tcW w:w="2122" w:type="dxa"/>
            <w:tcPrChange w:id="403" w:author="Shuba, Irina V" w:date="2020-01-10T17:48:00Z">
              <w:tcPr>
                <w:tcW w:w="2122" w:type="dxa"/>
              </w:tcPr>
            </w:tcPrChange>
          </w:tcPr>
          <w:p w14:paraId="75535E6F" w14:textId="77777777" w:rsidR="00E219AF" w:rsidRPr="00B50751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Путь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прибытия</w:t>
            </w:r>
            <w:proofErr w:type="spellEnd"/>
          </w:p>
        </w:tc>
        <w:tc>
          <w:tcPr>
            <w:tcW w:w="1559" w:type="dxa"/>
            <w:tcPrChange w:id="404" w:author="Shuba, Irina V" w:date="2020-01-10T17:48:00Z">
              <w:tcPr>
                <w:tcW w:w="1417" w:type="dxa"/>
              </w:tcPr>
            </w:tcPrChange>
          </w:tcPr>
          <w:p w14:paraId="1A5AAC6E" w14:textId="77777777" w:rsidR="00E219AF" w:rsidRDefault="00E219AF" w:rsidP="00E219A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put_prib</w:t>
            </w:r>
            <w:proofErr w:type="spellEnd"/>
          </w:p>
        </w:tc>
        <w:tc>
          <w:tcPr>
            <w:tcW w:w="1843" w:type="dxa"/>
            <w:tcPrChange w:id="405" w:author="Shuba, Irina V" w:date="2020-01-10T17:48:00Z">
              <w:tcPr>
                <w:tcW w:w="1843" w:type="dxa"/>
              </w:tcPr>
            </w:tcPrChange>
          </w:tcPr>
          <w:p w14:paraId="2395C537" w14:textId="77777777" w:rsidR="00E219AF" w:rsidRPr="0028154C" w:rsidRDefault="00E219AF" w:rsidP="00E219AF">
            <w:pPr>
              <w:rPr>
                <w:color w:val="000000"/>
              </w:rPr>
            </w:pPr>
            <w:r>
              <w:rPr>
                <w:color w:val="000000"/>
              </w:rPr>
              <w:t>NVARCHAR</w:t>
            </w:r>
            <w:r w:rsidRPr="0028154C">
              <w:rPr>
                <w:color w:val="000000"/>
              </w:rPr>
              <w:t>(</w:t>
            </w:r>
            <w:r>
              <w:rPr>
                <w:color w:val="000000"/>
              </w:rPr>
              <w:t>40</w:t>
            </w:r>
            <w:r w:rsidRPr="0028154C">
              <w:rPr>
                <w:color w:val="000000"/>
              </w:rPr>
              <w:t>)</w:t>
            </w:r>
          </w:p>
        </w:tc>
        <w:tc>
          <w:tcPr>
            <w:tcW w:w="1843" w:type="dxa"/>
            <w:tcPrChange w:id="406" w:author="Shuba, Irina V" w:date="2020-01-10T17:48:00Z">
              <w:tcPr>
                <w:tcW w:w="1843" w:type="dxa"/>
              </w:tcPr>
            </w:tcPrChange>
          </w:tcPr>
          <w:p w14:paraId="43BB8CDF" w14:textId="77777777" w:rsidR="00E219AF" w:rsidRPr="000111E8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  <w:tcPrChange w:id="407" w:author="Shuba, Irina V" w:date="2020-01-10T17:48:00Z">
              <w:tcPr>
                <w:tcW w:w="2693" w:type="dxa"/>
              </w:tcPr>
            </w:tcPrChange>
          </w:tcPr>
          <w:p w14:paraId="0D182234" w14:textId="4C077BAD" w:rsidR="00E219AF" w:rsidRDefault="00E219AF" w:rsidP="00E219AF">
            <w:pPr>
              <w:rPr>
                <w:color w:val="000000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</w:t>
            </w:r>
            <w:r w:rsidRPr="00AC1FFD">
              <w:rPr>
                <w:rFonts w:ascii="Times New Roman" w:hAnsi="Times New Roman"/>
                <w:lang w:val="ru-RU"/>
              </w:rPr>
              <w:t>уть прибытия поезда на комбинат. Для ввода значения этого поля ввода используется справочник путей</w:t>
            </w:r>
            <w:r>
              <w:rPr>
                <w:rFonts w:ascii="Times New Roman" w:hAnsi="Times New Roman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lang w:val="ru-RU"/>
              </w:rPr>
              <w:t>ст.</w:t>
            </w:r>
            <w:ins w:id="408" w:author="Shuba, Irina V" w:date="2020-01-10T17:51:00Z">
              <w:r>
                <w:rPr>
                  <w:rFonts w:ascii="Times New Roman" w:hAnsi="Times New Roman"/>
                  <w:lang w:val="ru-RU"/>
                </w:rPr>
                <w:t>П</w:t>
              </w:r>
            </w:ins>
            <w:del w:id="409" w:author="Shuba, Irina V" w:date="2020-01-10T17:51:00Z">
              <w:r w:rsidDel="00E219AF">
                <w:rPr>
                  <w:rFonts w:ascii="Times New Roman" w:hAnsi="Times New Roman"/>
                  <w:lang w:val="ru-RU"/>
                </w:rPr>
                <w:delText>п</w:delText>
              </w:r>
            </w:del>
            <w:r>
              <w:rPr>
                <w:rFonts w:ascii="Times New Roman" w:hAnsi="Times New Roman"/>
                <w:lang w:val="ru-RU"/>
              </w:rPr>
              <w:t>римыкания</w:t>
            </w:r>
            <w:proofErr w:type="spellEnd"/>
            <w:r>
              <w:rPr>
                <w:rFonts w:ascii="Times New Roman" w:hAnsi="Times New Roman"/>
                <w:lang w:val="ru-RU"/>
              </w:rPr>
              <w:t>.</w:t>
            </w:r>
          </w:p>
        </w:tc>
      </w:tr>
      <w:tr w:rsidR="00E219AF" w:rsidRPr="003551AA" w14:paraId="755EBF3C" w14:textId="77777777" w:rsidTr="00E219AF">
        <w:tc>
          <w:tcPr>
            <w:tcW w:w="2122" w:type="dxa"/>
            <w:tcPrChange w:id="410" w:author="Shuba, Irina V" w:date="2020-01-10T17:48:00Z">
              <w:tcPr>
                <w:tcW w:w="2122" w:type="dxa"/>
              </w:tcPr>
            </w:tcPrChange>
          </w:tcPr>
          <w:p w14:paraId="73A0BC11" w14:textId="77777777" w:rsidR="00E219AF" w:rsidRPr="006047C6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ведомости</w:t>
            </w:r>
          </w:p>
        </w:tc>
        <w:tc>
          <w:tcPr>
            <w:tcW w:w="1559" w:type="dxa"/>
            <w:tcPrChange w:id="411" w:author="Shuba, Irina V" w:date="2020-01-10T17:48:00Z">
              <w:tcPr>
                <w:tcW w:w="1417" w:type="dxa"/>
              </w:tcPr>
            </w:tcPrChange>
          </w:tcPr>
          <w:p w14:paraId="785BD394" w14:textId="77777777" w:rsidR="00E219AF" w:rsidRDefault="00E219AF" w:rsidP="00E219AF">
            <w:pPr>
              <w:jc w:val="center"/>
              <w:rPr>
                <w:color w:val="000000"/>
              </w:rPr>
            </w:pPr>
            <w:proofErr w:type="spellStart"/>
            <w:r w:rsidRPr="008D77F9">
              <w:rPr>
                <w:rFonts w:cs="Calibri"/>
                <w:color w:val="000000"/>
                <w:sz w:val="20"/>
                <w:szCs w:val="20"/>
              </w:rPr>
              <w:t>nom_nat_ved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1843" w:type="dxa"/>
            <w:tcPrChange w:id="412" w:author="Shuba, Irina V" w:date="2020-01-10T17:48:00Z">
              <w:tcPr>
                <w:tcW w:w="1843" w:type="dxa"/>
              </w:tcPr>
            </w:tcPrChange>
          </w:tcPr>
          <w:p w14:paraId="75D0DB42" w14:textId="77777777" w:rsidR="00E219AF" w:rsidRPr="0028154C" w:rsidRDefault="00E219AF" w:rsidP="00E219AF">
            <w:pPr>
              <w:jc w:val="center"/>
              <w:rPr>
                <w:color w:val="000000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(4</w:t>
            </w:r>
            <w:r w:rsidRPr="00102576">
              <w:rPr>
                <w:color w:val="000000"/>
              </w:rPr>
              <w:t>)</w:t>
            </w:r>
          </w:p>
        </w:tc>
        <w:tc>
          <w:tcPr>
            <w:tcW w:w="1843" w:type="dxa"/>
            <w:tcPrChange w:id="413" w:author="Shuba, Irina V" w:date="2020-01-10T17:48:00Z">
              <w:tcPr>
                <w:tcW w:w="1843" w:type="dxa"/>
              </w:tcPr>
            </w:tcPrChange>
          </w:tcPr>
          <w:p w14:paraId="687874FA" w14:textId="77777777" w:rsidR="00E219AF" w:rsidRPr="00461E26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Автоматически </w:t>
            </w:r>
          </w:p>
        </w:tc>
        <w:tc>
          <w:tcPr>
            <w:tcW w:w="2693" w:type="dxa"/>
            <w:tcPrChange w:id="414" w:author="Shuba, Irina V" w:date="2020-01-10T17:48:00Z">
              <w:tcPr>
                <w:tcW w:w="2693" w:type="dxa"/>
              </w:tcPr>
            </w:tcPrChange>
          </w:tcPr>
          <w:p w14:paraId="702C7A5A" w14:textId="2E8FE667" w:rsidR="00E219AF" w:rsidRPr="00F918AE" w:rsidRDefault="00E219AF" w:rsidP="00E219AF">
            <w:pPr>
              <w:rPr>
                <w:color w:val="000000"/>
                <w:lang w:val="ru-RU"/>
              </w:rPr>
            </w:pPr>
            <w:del w:id="415" w:author="Shuba, Irina V" w:date="2020-01-10T17:51:00Z">
              <w:r w:rsidRPr="00F918AE" w:rsidDel="00E219AF">
                <w:rPr>
                  <w:rFonts w:ascii="Times New Roman" w:hAnsi="Times New Roman"/>
                  <w:lang w:val="ru-RU"/>
                </w:rPr>
                <w:delText>Номер ведомости</w:delText>
              </w:r>
            </w:del>
            <w:ins w:id="416" w:author="Shuba, Irina V" w:date="2020-01-10T17:51:00Z">
              <w:r>
                <w:rPr>
                  <w:rFonts w:ascii="Times New Roman" w:hAnsi="Times New Roman"/>
                  <w:lang w:val="ru-RU"/>
                </w:rPr>
                <w:t>Порядковый номер</w:t>
              </w:r>
            </w:ins>
            <w:r>
              <w:rPr>
                <w:rFonts w:ascii="Times New Roman" w:hAnsi="Times New Roman"/>
                <w:lang w:val="ru-RU"/>
              </w:rPr>
              <w:t>. Для каждой станции отдельно.</w:t>
            </w:r>
          </w:p>
        </w:tc>
      </w:tr>
      <w:tr w:rsidR="00E219AF" w:rsidRPr="003551AA" w:rsidDel="004650B0" w14:paraId="0B2A999D" w14:textId="0E5E3D97" w:rsidTr="00E219AF">
        <w:trPr>
          <w:del w:id="417" w:author="Shuba, Irina V" w:date="2020-01-14T17:31:00Z"/>
        </w:trPr>
        <w:tc>
          <w:tcPr>
            <w:tcW w:w="2122" w:type="dxa"/>
            <w:tcPrChange w:id="418" w:author="Shuba, Irina V" w:date="2020-01-10T17:48:00Z">
              <w:tcPr>
                <w:tcW w:w="2122" w:type="dxa"/>
              </w:tcPr>
            </w:tcPrChange>
          </w:tcPr>
          <w:p w14:paraId="4EDB5A68" w14:textId="489C7A3A" w:rsidR="00E219AF" w:rsidRPr="000B2F55" w:rsidDel="004650B0" w:rsidRDefault="00E219AF" w:rsidP="00E219AF">
            <w:pPr>
              <w:rPr>
                <w:del w:id="419" w:author="Shuba, Irina V" w:date="2020-01-14T17:31:00Z"/>
                <w:color w:val="000000"/>
                <w:highlight w:val="red"/>
                <w:lang w:val="ru-RU"/>
                <w:rPrChange w:id="420" w:author="Shuba, Irina V" w:date="2020-01-14T15:46:00Z">
                  <w:rPr>
                    <w:del w:id="421" w:author="Shuba, Irina V" w:date="2020-01-14T17:31:00Z"/>
                    <w:color w:val="000000"/>
                    <w:lang w:val="ru-RU"/>
                  </w:rPr>
                </w:rPrChange>
              </w:rPr>
            </w:pPr>
            <w:del w:id="422" w:author="Shuba, Irina V" w:date="2020-01-14T17:31:00Z">
              <w:r w:rsidRPr="000B2F55" w:rsidDel="004650B0">
                <w:rPr>
                  <w:color w:val="000000"/>
                  <w:highlight w:val="red"/>
                  <w:lang w:val="ru-RU"/>
                  <w:rPrChange w:id="423" w:author="Shuba, Irina V" w:date="2020-01-14T15:46:00Z">
                    <w:rPr>
                      <w:color w:val="000000"/>
                      <w:lang w:val="ru-RU"/>
                    </w:rPr>
                  </w:rPrChange>
                </w:rPr>
                <w:delText>№ локомотива</w:delText>
              </w:r>
            </w:del>
          </w:p>
        </w:tc>
        <w:tc>
          <w:tcPr>
            <w:tcW w:w="1559" w:type="dxa"/>
            <w:tcPrChange w:id="424" w:author="Shuba, Irina V" w:date="2020-01-10T17:48:00Z">
              <w:tcPr>
                <w:tcW w:w="1417" w:type="dxa"/>
              </w:tcPr>
            </w:tcPrChange>
          </w:tcPr>
          <w:p w14:paraId="50281A20" w14:textId="32757371" w:rsidR="00E219AF" w:rsidRPr="000B2F55" w:rsidDel="004650B0" w:rsidRDefault="00E219AF" w:rsidP="00E219AF">
            <w:pPr>
              <w:jc w:val="center"/>
              <w:rPr>
                <w:del w:id="425" w:author="Shuba, Irina V" w:date="2020-01-14T17:31:00Z"/>
                <w:color w:val="000000"/>
                <w:highlight w:val="red"/>
                <w:lang w:val="ru-RU"/>
                <w:rPrChange w:id="426" w:author="Shuba, Irina V" w:date="2020-01-14T15:46:00Z">
                  <w:rPr>
                    <w:del w:id="427" w:author="Shuba, Irina V" w:date="2020-01-14T17:31:00Z"/>
                    <w:color w:val="000000"/>
                    <w:lang w:val="ru-RU"/>
                  </w:rPr>
                </w:rPrChange>
              </w:rPr>
            </w:pPr>
            <w:del w:id="428" w:author="Shuba, Irina V" w:date="2020-01-14T17:31:00Z">
              <w:r w:rsidRPr="000B2F55" w:rsidDel="004650B0">
                <w:rPr>
                  <w:color w:val="000000"/>
                  <w:highlight w:val="red"/>
                  <w:rPrChange w:id="429" w:author="Shuba, Irina V" w:date="2020-01-14T15:46:00Z">
                    <w:rPr>
                      <w:color w:val="000000"/>
                    </w:rPr>
                  </w:rPrChange>
                </w:rPr>
                <w:delText>locm</w:delText>
              </w:r>
            </w:del>
          </w:p>
        </w:tc>
        <w:tc>
          <w:tcPr>
            <w:tcW w:w="1843" w:type="dxa"/>
            <w:tcPrChange w:id="430" w:author="Shuba, Irina V" w:date="2020-01-10T17:48:00Z">
              <w:tcPr>
                <w:tcW w:w="1843" w:type="dxa"/>
              </w:tcPr>
            </w:tcPrChange>
          </w:tcPr>
          <w:p w14:paraId="2D7F2F5E" w14:textId="7D5CA2B6" w:rsidR="00E219AF" w:rsidRPr="000B2F55" w:rsidDel="004650B0" w:rsidRDefault="00E219AF" w:rsidP="00E219AF">
            <w:pPr>
              <w:jc w:val="center"/>
              <w:rPr>
                <w:del w:id="431" w:author="Shuba, Irina V" w:date="2020-01-14T17:31:00Z"/>
                <w:color w:val="000000"/>
                <w:highlight w:val="red"/>
                <w:lang w:val="ru-RU"/>
                <w:rPrChange w:id="432" w:author="Shuba, Irina V" w:date="2020-01-14T15:46:00Z">
                  <w:rPr>
                    <w:del w:id="433" w:author="Shuba, Irina V" w:date="2020-01-14T17:31:00Z"/>
                    <w:color w:val="000000"/>
                    <w:lang w:val="ru-RU"/>
                  </w:rPr>
                </w:rPrChange>
              </w:rPr>
            </w:pPr>
            <w:del w:id="434" w:author="Shuba, Irina V" w:date="2020-01-14T17:31:00Z">
              <w:r w:rsidRPr="000B2F55" w:rsidDel="004650B0">
                <w:rPr>
                  <w:color w:val="000000"/>
                  <w:highlight w:val="red"/>
                  <w:rPrChange w:id="435" w:author="Shuba, Irina V" w:date="2020-01-14T15:46:00Z">
                    <w:rPr>
                      <w:color w:val="000000"/>
                    </w:rPr>
                  </w:rPrChange>
                </w:rPr>
                <w:delText>CHAR</w:delText>
              </w:r>
              <w:r w:rsidRPr="000B2F55" w:rsidDel="004650B0">
                <w:rPr>
                  <w:color w:val="000000"/>
                  <w:highlight w:val="red"/>
                  <w:lang w:val="ru-RU"/>
                  <w:rPrChange w:id="436" w:author="Shuba, Irina V" w:date="2020-01-14T15:46:00Z">
                    <w:rPr>
                      <w:color w:val="000000"/>
                      <w:lang w:val="ru-RU"/>
                    </w:rPr>
                  </w:rPrChange>
                </w:rPr>
                <w:delText xml:space="preserve"> (4)</w:delText>
              </w:r>
            </w:del>
          </w:p>
        </w:tc>
        <w:tc>
          <w:tcPr>
            <w:tcW w:w="1843" w:type="dxa"/>
            <w:tcPrChange w:id="437" w:author="Shuba, Irina V" w:date="2020-01-10T17:48:00Z">
              <w:tcPr>
                <w:tcW w:w="1843" w:type="dxa"/>
              </w:tcPr>
            </w:tcPrChange>
          </w:tcPr>
          <w:p w14:paraId="0348F8A7" w14:textId="65DB0E2F" w:rsidR="00E219AF" w:rsidRPr="00F918AE" w:rsidDel="004650B0" w:rsidRDefault="00E219AF" w:rsidP="00E219AF">
            <w:pPr>
              <w:rPr>
                <w:del w:id="438" w:author="Shuba, Irina V" w:date="2020-01-14T17:31:00Z"/>
                <w:color w:val="000000"/>
                <w:lang w:val="ru-RU"/>
              </w:rPr>
            </w:pPr>
            <w:del w:id="439" w:author="Shuba, Irina V" w:date="2019-12-16T10:44:00Z">
              <w:r w:rsidDel="00230C86">
                <w:rPr>
                  <w:color w:val="000000"/>
                  <w:lang w:val="ru-RU"/>
                </w:rPr>
                <w:delText>Ручной</w:delText>
              </w:r>
            </w:del>
          </w:p>
        </w:tc>
        <w:tc>
          <w:tcPr>
            <w:tcW w:w="2693" w:type="dxa"/>
            <w:tcPrChange w:id="440" w:author="Shuba, Irina V" w:date="2020-01-10T17:48:00Z">
              <w:tcPr>
                <w:tcW w:w="2693" w:type="dxa"/>
              </w:tcPr>
            </w:tcPrChange>
          </w:tcPr>
          <w:p w14:paraId="2177C76E" w14:textId="1FBC1AD6" w:rsidR="00E219AF" w:rsidRPr="00043727" w:rsidDel="004650B0" w:rsidRDefault="00E219AF" w:rsidP="00E219AF">
            <w:pPr>
              <w:rPr>
                <w:del w:id="441" w:author="Shuba, Irina V" w:date="2020-01-14T17:31:00Z"/>
                <w:color w:val="000000"/>
                <w:lang w:val="ru-RU"/>
              </w:rPr>
            </w:pPr>
            <w:del w:id="442" w:author="Shuba, Irina V" w:date="2020-01-10T17:52:00Z">
              <w:r w:rsidRPr="003551AA" w:rsidDel="00043727">
                <w:rPr>
                  <w:rFonts w:ascii="Times New Roman" w:hAnsi="Times New Roman"/>
                  <w:lang w:val="ru-RU"/>
                  <w:rPrChange w:id="443" w:author="Shuba, Irina V" w:date="2020-01-14T17:39:00Z">
                    <w:rPr>
                      <w:rFonts w:ascii="Times New Roman" w:hAnsi="Times New Roman"/>
                    </w:rPr>
                  </w:rPrChange>
                </w:rPr>
                <w:delText>Номер локомотива</w:delText>
              </w:r>
            </w:del>
          </w:p>
        </w:tc>
      </w:tr>
      <w:tr w:rsidR="00E219AF" w:rsidRPr="00997642" w14:paraId="76FE90B7" w14:textId="77777777" w:rsidTr="00E219AF">
        <w:tc>
          <w:tcPr>
            <w:tcW w:w="2122" w:type="dxa"/>
            <w:tcPrChange w:id="444" w:author="Shuba, Irina V" w:date="2020-01-10T17:48:00Z">
              <w:tcPr>
                <w:tcW w:w="2122" w:type="dxa"/>
              </w:tcPr>
            </w:tcPrChange>
          </w:tcPr>
          <w:p w14:paraId="7C53CD8F" w14:textId="77777777" w:rsidR="00E219AF" w:rsidRPr="00F918AE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Количество</w:t>
            </w:r>
            <w:r w:rsidRPr="00F918AE">
              <w:rPr>
                <w:color w:val="000000"/>
                <w:lang w:val="ru-RU"/>
              </w:rPr>
              <w:t xml:space="preserve"> </w:t>
            </w:r>
          </w:p>
        </w:tc>
        <w:tc>
          <w:tcPr>
            <w:tcW w:w="1559" w:type="dxa"/>
            <w:tcPrChange w:id="445" w:author="Shuba, Irina V" w:date="2020-01-10T17:48:00Z">
              <w:tcPr>
                <w:tcW w:w="1417" w:type="dxa"/>
              </w:tcPr>
            </w:tcPrChange>
          </w:tcPr>
          <w:p w14:paraId="3601E9A0" w14:textId="77777777" w:rsidR="00E219AF" w:rsidRPr="00F918AE" w:rsidRDefault="00E219AF" w:rsidP="00E219AF">
            <w:pPr>
              <w:jc w:val="center"/>
              <w:rPr>
                <w:color w:val="000000"/>
                <w:lang w:val="ru-RU"/>
              </w:rPr>
            </w:pPr>
            <w:proofErr w:type="spellStart"/>
            <w:r>
              <w:rPr>
                <w:color w:val="000000"/>
              </w:rPr>
              <w:t>kol</w:t>
            </w:r>
            <w:proofErr w:type="spellEnd"/>
            <w:r w:rsidRPr="00F918AE">
              <w:rPr>
                <w:color w:val="000000"/>
                <w:lang w:val="ru-RU"/>
              </w:rPr>
              <w:t>_</w:t>
            </w:r>
            <w:proofErr w:type="spellStart"/>
            <w:r>
              <w:rPr>
                <w:color w:val="000000"/>
              </w:rPr>
              <w:t>vag</w:t>
            </w:r>
            <w:proofErr w:type="spellEnd"/>
          </w:p>
        </w:tc>
        <w:tc>
          <w:tcPr>
            <w:tcW w:w="1843" w:type="dxa"/>
            <w:tcPrChange w:id="446" w:author="Shuba, Irina V" w:date="2020-01-10T17:48:00Z">
              <w:tcPr>
                <w:tcW w:w="1843" w:type="dxa"/>
              </w:tcPr>
            </w:tcPrChange>
          </w:tcPr>
          <w:p w14:paraId="026C7093" w14:textId="77777777" w:rsidR="00E219AF" w:rsidRPr="00F918AE" w:rsidRDefault="00E219AF" w:rsidP="00E219AF">
            <w:pPr>
              <w:jc w:val="center"/>
              <w:rPr>
                <w:color w:val="000000"/>
                <w:lang w:val="ru-RU"/>
              </w:rPr>
            </w:pPr>
            <w:r w:rsidRPr="0028154C">
              <w:rPr>
                <w:color w:val="000000"/>
              </w:rPr>
              <w:t>CHAR</w:t>
            </w:r>
            <w:r w:rsidRPr="00F918AE">
              <w:rPr>
                <w:color w:val="000000"/>
                <w:lang w:val="ru-RU"/>
              </w:rPr>
              <w:t xml:space="preserve"> (2)</w:t>
            </w:r>
          </w:p>
        </w:tc>
        <w:tc>
          <w:tcPr>
            <w:tcW w:w="1843" w:type="dxa"/>
            <w:tcPrChange w:id="447" w:author="Shuba, Irina V" w:date="2020-01-10T17:48:00Z">
              <w:tcPr>
                <w:tcW w:w="1843" w:type="dxa"/>
              </w:tcPr>
            </w:tcPrChange>
          </w:tcPr>
          <w:p w14:paraId="15277BE4" w14:textId="7985D2CB" w:rsidR="00E219AF" w:rsidRPr="00F918AE" w:rsidRDefault="00E219AF" w:rsidP="00E219AF">
            <w:pPr>
              <w:rPr>
                <w:color w:val="000000"/>
                <w:lang w:val="ru-RU"/>
              </w:rPr>
            </w:pPr>
            <w:del w:id="448" w:author="Shuba, Irina V" w:date="2020-01-10T17:52:00Z">
              <w:r w:rsidDel="00043727">
                <w:rPr>
                  <w:color w:val="000000"/>
                  <w:lang w:val="ru-RU"/>
                </w:rPr>
                <w:delText>Р</w:delText>
              </w:r>
            </w:del>
            <w:del w:id="449" w:author="Shuba, Irina V" w:date="2019-12-16T10:44:00Z">
              <w:r w:rsidDel="00230C86">
                <w:rPr>
                  <w:color w:val="000000"/>
                  <w:lang w:val="ru-RU"/>
                </w:rPr>
                <w:delText>учно</w:delText>
              </w:r>
            </w:del>
            <w:ins w:id="450" w:author="Shuba, Irina V" w:date="2019-12-16T10:44:00Z">
              <w:r>
                <w:rPr>
                  <w:color w:val="000000"/>
                  <w:lang w:val="ru-RU"/>
                </w:rPr>
                <w:t>Автоматически</w:t>
              </w:r>
            </w:ins>
            <w:del w:id="451" w:author="Shuba, Irina V" w:date="2019-12-16T10:44:00Z">
              <w:r w:rsidDel="00230C86">
                <w:rPr>
                  <w:color w:val="000000"/>
                  <w:lang w:val="ru-RU"/>
                </w:rPr>
                <w:delText>й</w:delText>
              </w:r>
            </w:del>
          </w:p>
        </w:tc>
        <w:tc>
          <w:tcPr>
            <w:tcW w:w="2693" w:type="dxa"/>
            <w:tcPrChange w:id="452" w:author="Shuba, Irina V" w:date="2020-01-10T17:48:00Z">
              <w:tcPr>
                <w:tcW w:w="2693" w:type="dxa"/>
              </w:tcPr>
            </w:tcPrChange>
          </w:tcPr>
          <w:p w14:paraId="26C88E0F" w14:textId="100E84DE" w:rsidR="00E219AF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Количество вагонов в прибывшем поезде</w:t>
            </w:r>
            <w:ins w:id="453" w:author="Shuba, Irina V" w:date="2020-01-10T17:52:00Z">
              <w:r w:rsidR="00043727">
                <w:rPr>
                  <w:color w:val="000000"/>
                  <w:lang w:val="ru-RU"/>
                </w:rPr>
                <w:t>. Данные МЕТАЛЛУРГТРАНСА</w:t>
              </w:r>
            </w:ins>
          </w:p>
        </w:tc>
      </w:tr>
      <w:tr w:rsidR="00E219AF" w:rsidRPr="00BC07F6" w14:paraId="26BFB632" w14:textId="77777777" w:rsidTr="00E219AF">
        <w:tc>
          <w:tcPr>
            <w:tcW w:w="2122" w:type="dxa"/>
            <w:tcPrChange w:id="454" w:author="Shuba, Irina V" w:date="2020-01-10T17:48:00Z">
              <w:tcPr>
                <w:tcW w:w="2122" w:type="dxa"/>
              </w:tcPr>
            </w:tcPrChange>
          </w:tcPr>
          <w:p w14:paraId="1F02B052" w14:textId="77777777" w:rsidR="00E219AF" w:rsidRPr="008652A3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Признак удаления</w:t>
            </w:r>
          </w:p>
        </w:tc>
        <w:tc>
          <w:tcPr>
            <w:tcW w:w="1559" w:type="dxa"/>
            <w:tcPrChange w:id="455" w:author="Shuba, Irina V" w:date="2020-01-10T17:48:00Z">
              <w:tcPr>
                <w:tcW w:w="1417" w:type="dxa"/>
              </w:tcPr>
            </w:tcPrChange>
          </w:tcPr>
          <w:p w14:paraId="45330CBC" w14:textId="77777777" w:rsidR="00E219AF" w:rsidRDefault="00E219AF" w:rsidP="00E219AF">
            <w:pPr>
              <w:jc w:val="center"/>
              <w:rPr>
                <w:color w:val="000000"/>
              </w:rPr>
            </w:pPr>
            <w:proofErr w:type="spellStart"/>
            <w:r>
              <w:t>priz_del</w:t>
            </w:r>
            <w:proofErr w:type="spellEnd"/>
          </w:p>
        </w:tc>
        <w:tc>
          <w:tcPr>
            <w:tcW w:w="1843" w:type="dxa"/>
            <w:tcPrChange w:id="456" w:author="Shuba, Irina V" w:date="2020-01-10T17:48:00Z">
              <w:tcPr>
                <w:tcW w:w="1843" w:type="dxa"/>
              </w:tcPr>
            </w:tcPrChange>
          </w:tcPr>
          <w:p w14:paraId="527C650F" w14:textId="77777777" w:rsidR="00E219AF" w:rsidRPr="0028154C" w:rsidRDefault="00E219AF" w:rsidP="00E219A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INT (1)</w:t>
            </w:r>
          </w:p>
        </w:tc>
        <w:tc>
          <w:tcPr>
            <w:tcW w:w="1843" w:type="dxa"/>
            <w:tcPrChange w:id="457" w:author="Shuba, Irina V" w:date="2020-01-10T17:48:00Z">
              <w:tcPr>
                <w:tcW w:w="1843" w:type="dxa"/>
              </w:tcPr>
            </w:tcPrChange>
          </w:tcPr>
          <w:p w14:paraId="093DC559" w14:textId="77777777" w:rsidR="00E219AF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Автоматически</w:t>
            </w:r>
          </w:p>
        </w:tc>
        <w:tc>
          <w:tcPr>
            <w:tcW w:w="2693" w:type="dxa"/>
            <w:tcPrChange w:id="458" w:author="Shuba, Irina V" w:date="2020-01-10T17:48:00Z">
              <w:tcPr>
                <w:tcW w:w="2693" w:type="dxa"/>
              </w:tcPr>
            </w:tcPrChange>
          </w:tcPr>
          <w:p w14:paraId="21C89318" w14:textId="77777777" w:rsidR="00E219AF" w:rsidRDefault="00E219AF" w:rsidP="00E219AF">
            <w:pPr>
              <w:rPr>
                <w:color w:val="000000"/>
                <w:lang w:val="ru-RU"/>
              </w:rPr>
            </w:pPr>
          </w:p>
        </w:tc>
      </w:tr>
      <w:tr w:rsidR="00E219AF" w:rsidRPr="003551AA" w14:paraId="625C2E4E" w14:textId="77777777" w:rsidTr="00E219AF">
        <w:tc>
          <w:tcPr>
            <w:tcW w:w="2122" w:type="dxa"/>
            <w:tcPrChange w:id="459" w:author="Shuba, Irina V" w:date="2020-01-10T17:48:00Z">
              <w:tcPr>
                <w:tcW w:w="2122" w:type="dxa"/>
              </w:tcPr>
            </w:tcPrChange>
          </w:tcPr>
          <w:p w14:paraId="23BD51AA" w14:textId="77777777" w:rsidR="00E219AF" w:rsidRPr="00461E26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Пользователь</w:t>
            </w:r>
          </w:p>
        </w:tc>
        <w:tc>
          <w:tcPr>
            <w:tcW w:w="1559" w:type="dxa"/>
            <w:tcPrChange w:id="460" w:author="Shuba, Irina V" w:date="2020-01-10T17:48:00Z">
              <w:tcPr>
                <w:tcW w:w="1417" w:type="dxa"/>
              </w:tcPr>
            </w:tcPrChange>
          </w:tcPr>
          <w:p w14:paraId="30F2B4C2" w14:textId="77777777" w:rsidR="00E219AF" w:rsidRPr="00F918AE" w:rsidRDefault="00E219AF" w:rsidP="00E219AF">
            <w:pPr>
              <w:jc w:val="center"/>
              <w:rPr>
                <w:color w:val="000000"/>
                <w:lang w:val="ru-RU"/>
              </w:rPr>
            </w:pPr>
            <w:proofErr w:type="spellStart"/>
            <w:r>
              <w:rPr>
                <w:color w:val="000000"/>
              </w:rPr>
              <w:t>im</w:t>
            </w:r>
            <w:proofErr w:type="spellEnd"/>
            <w:r w:rsidRPr="00F918AE"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pol</w:t>
            </w:r>
          </w:p>
        </w:tc>
        <w:tc>
          <w:tcPr>
            <w:tcW w:w="1843" w:type="dxa"/>
            <w:tcPrChange w:id="461" w:author="Shuba, Irina V" w:date="2020-01-10T17:48:00Z">
              <w:tcPr>
                <w:tcW w:w="1843" w:type="dxa"/>
              </w:tcPr>
            </w:tcPrChange>
          </w:tcPr>
          <w:p w14:paraId="6A0D53AF" w14:textId="77777777" w:rsidR="00E219AF" w:rsidRPr="00D36AE1" w:rsidRDefault="00E219AF" w:rsidP="00E219AF">
            <w:pPr>
              <w:jc w:val="center"/>
              <w:rPr>
                <w:color w:val="000000"/>
              </w:rPr>
            </w:pPr>
            <w:r w:rsidRPr="00F918AE">
              <w:rPr>
                <w:color w:val="000000"/>
                <w:lang w:val="ru-RU"/>
              </w:rPr>
              <w:t xml:space="preserve"> </w:t>
            </w:r>
            <w:r>
              <w:rPr>
                <w:color w:val="000000"/>
              </w:rPr>
              <w:t>NVARCHAR</w:t>
            </w:r>
            <w:r w:rsidRPr="00F918AE">
              <w:rPr>
                <w:color w:val="000000"/>
                <w:lang w:val="ru-RU"/>
              </w:rPr>
              <w:t xml:space="preserve"> (</w:t>
            </w:r>
            <w:r>
              <w:rPr>
                <w:color w:val="000000"/>
              </w:rPr>
              <w:t>30)</w:t>
            </w:r>
          </w:p>
        </w:tc>
        <w:tc>
          <w:tcPr>
            <w:tcW w:w="1843" w:type="dxa"/>
            <w:tcPrChange w:id="462" w:author="Shuba, Irina V" w:date="2020-01-10T17:48:00Z">
              <w:tcPr>
                <w:tcW w:w="1843" w:type="dxa"/>
              </w:tcPr>
            </w:tcPrChange>
          </w:tcPr>
          <w:p w14:paraId="1C505F48" w14:textId="4B9FE881" w:rsidR="00E219AF" w:rsidRPr="00461E26" w:rsidRDefault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Автоматически</w:t>
            </w:r>
            <w:r w:rsidRPr="00622F21">
              <w:rPr>
                <w:rFonts w:ascii="Arial" w:hAnsi="Arial" w:cs="Arial"/>
                <w:sz w:val="18"/>
                <w:szCs w:val="18"/>
              </w:rPr>
              <w:t xml:space="preserve"> </w:t>
            </w:r>
            <w:commentRangeStart w:id="463"/>
            <w:commentRangeStart w:id="464"/>
            <w:del w:id="465" w:author="Shuba, Irina V" w:date="2020-01-10T17:53:00Z">
              <w:r w:rsidRPr="00622F21" w:rsidDel="00043727">
                <w:rPr>
                  <w:rFonts w:ascii="Arial" w:hAnsi="Arial" w:cs="Arial"/>
                  <w:sz w:val="18"/>
                  <w:szCs w:val="18"/>
                </w:rPr>
                <w:delText>с возможностью корректировки</w:delText>
              </w:r>
              <w:commentRangeEnd w:id="463"/>
              <w:r w:rsidDel="00043727">
                <w:rPr>
                  <w:rStyle w:val="aff2"/>
                </w:rPr>
                <w:commentReference w:id="463"/>
              </w:r>
              <w:commentRangeEnd w:id="464"/>
              <w:r w:rsidDel="00043727">
                <w:rPr>
                  <w:rStyle w:val="aff2"/>
                </w:rPr>
                <w:commentReference w:id="464"/>
              </w:r>
            </w:del>
          </w:p>
        </w:tc>
        <w:tc>
          <w:tcPr>
            <w:tcW w:w="2693" w:type="dxa"/>
            <w:tcPrChange w:id="466" w:author="Shuba, Irina V" w:date="2020-01-10T17:48:00Z">
              <w:tcPr>
                <w:tcW w:w="2693" w:type="dxa"/>
              </w:tcPr>
            </w:tcPrChange>
          </w:tcPr>
          <w:p w14:paraId="5264068D" w14:textId="77777777" w:rsidR="00E219AF" w:rsidRPr="0071694B" w:rsidRDefault="00E219AF" w:rsidP="00E219AF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  <w:tr w:rsidR="00E219AF" w:rsidRPr="003551AA" w14:paraId="652C959E" w14:textId="77777777" w:rsidTr="00E219AF">
        <w:tc>
          <w:tcPr>
            <w:tcW w:w="2122" w:type="dxa"/>
            <w:tcPrChange w:id="467" w:author="Shuba, Irina V" w:date="2020-01-10T17:48:00Z">
              <w:tcPr>
                <w:tcW w:w="2122" w:type="dxa"/>
              </w:tcPr>
            </w:tcPrChange>
          </w:tcPr>
          <w:p w14:paraId="0569536F" w14:textId="77777777" w:rsidR="00E219AF" w:rsidRPr="006047C6" w:rsidRDefault="00E219AF" w:rsidP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Пользователь 2</w:t>
            </w:r>
          </w:p>
        </w:tc>
        <w:tc>
          <w:tcPr>
            <w:tcW w:w="1559" w:type="dxa"/>
            <w:tcPrChange w:id="468" w:author="Shuba, Irina V" w:date="2020-01-10T17:48:00Z">
              <w:tcPr>
                <w:tcW w:w="1417" w:type="dxa"/>
              </w:tcPr>
            </w:tcPrChange>
          </w:tcPr>
          <w:p w14:paraId="34B28EC9" w14:textId="77777777" w:rsidR="00E219AF" w:rsidRDefault="00E219AF" w:rsidP="00E219A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im_pol2</w:t>
            </w:r>
          </w:p>
        </w:tc>
        <w:tc>
          <w:tcPr>
            <w:tcW w:w="1843" w:type="dxa"/>
            <w:tcPrChange w:id="469" w:author="Shuba, Irina V" w:date="2020-01-10T17:48:00Z">
              <w:tcPr>
                <w:tcW w:w="1843" w:type="dxa"/>
              </w:tcPr>
            </w:tcPrChange>
          </w:tcPr>
          <w:p w14:paraId="411C771B" w14:textId="77777777" w:rsidR="00E219AF" w:rsidRDefault="00E219AF" w:rsidP="00E219A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NVARCHAR</w:t>
            </w:r>
            <w:r w:rsidRPr="00F918AE">
              <w:rPr>
                <w:color w:val="000000"/>
                <w:lang w:val="ru-RU"/>
              </w:rPr>
              <w:t xml:space="preserve"> (</w:t>
            </w:r>
            <w:r>
              <w:rPr>
                <w:color w:val="000000"/>
              </w:rPr>
              <w:t>30)</w:t>
            </w:r>
          </w:p>
        </w:tc>
        <w:tc>
          <w:tcPr>
            <w:tcW w:w="1843" w:type="dxa"/>
            <w:tcPrChange w:id="470" w:author="Shuba, Irina V" w:date="2020-01-10T17:48:00Z">
              <w:tcPr>
                <w:tcW w:w="1843" w:type="dxa"/>
              </w:tcPr>
            </w:tcPrChange>
          </w:tcPr>
          <w:p w14:paraId="7C122896" w14:textId="50A7895C" w:rsidR="00E219AF" w:rsidRPr="00461E26" w:rsidRDefault="00E219AF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Автоматически</w:t>
            </w:r>
            <w:r w:rsidRPr="00622F21">
              <w:rPr>
                <w:rFonts w:ascii="Arial" w:hAnsi="Arial" w:cs="Arial"/>
                <w:sz w:val="18"/>
                <w:szCs w:val="18"/>
              </w:rPr>
              <w:t xml:space="preserve"> </w:t>
            </w:r>
            <w:del w:id="471" w:author="Shuba, Irina V" w:date="2020-01-10T17:53:00Z">
              <w:r w:rsidRPr="00622F21" w:rsidDel="00043727">
                <w:rPr>
                  <w:rFonts w:ascii="Arial" w:hAnsi="Arial" w:cs="Arial"/>
                  <w:sz w:val="18"/>
                  <w:szCs w:val="18"/>
                </w:rPr>
                <w:delText>с возможностью корректировки</w:delText>
              </w:r>
            </w:del>
          </w:p>
        </w:tc>
        <w:tc>
          <w:tcPr>
            <w:tcW w:w="2693" w:type="dxa"/>
            <w:tcPrChange w:id="472" w:author="Shuba, Irina V" w:date="2020-01-10T17:48:00Z">
              <w:tcPr>
                <w:tcW w:w="2693" w:type="dxa"/>
              </w:tcPr>
            </w:tcPrChange>
          </w:tcPr>
          <w:p w14:paraId="5FAC0444" w14:textId="77777777" w:rsidR="00E219AF" w:rsidRDefault="00E219AF" w:rsidP="00E219AF">
            <w:pPr>
              <w:rPr>
                <w:color w:val="00000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7A74C455" w14:textId="77777777" w:rsidR="0063194C" w:rsidRDefault="0063194C" w:rsidP="0063194C">
      <w:pPr>
        <w:tabs>
          <w:tab w:val="left" w:pos="2130"/>
        </w:tabs>
        <w:rPr>
          <w:rFonts w:ascii="Times New Roman" w:hAnsi="Times New Roman"/>
          <w:i/>
          <w:lang w:val="ru-RU"/>
        </w:rPr>
      </w:pPr>
      <w:bookmarkStart w:id="473" w:name="_Ref351628250"/>
      <w:bookmarkStart w:id="474" w:name="_Ref351628291"/>
      <w:bookmarkStart w:id="475" w:name="_Ref351628298"/>
      <w:bookmarkStart w:id="476" w:name="_Ref351628308"/>
      <w:bookmarkStart w:id="477" w:name="_Ref351628314"/>
      <w:bookmarkStart w:id="478" w:name="_Toc497895112"/>
    </w:p>
    <w:p w14:paraId="6C9CED55" w14:textId="77777777" w:rsidR="0063194C" w:rsidRDefault="0063194C" w:rsidP="0063194C">
      <w:pPr>
        <w:tabs>
          <w:tab w:val="left" w:pos="2130"/>
        </w:tabs>
        <w:jc w:val="center"/>
        <w:rPr>
          <w:ins w:id="479" w:author="Shuba, Irina V" w:date="2019-12-13T13:50:00Z"/>
          <w:rFonts w:ascii="Times New Roman" w:hAnsi="Times New Roman"/>
          <w:b/>
          <w:i/>
          <w:lang w:val="ru-RU"/>
        </w:rPr>
      </w:pPr>
      <w:r>
        <w:rPr>
          <w:rFonts w:ascii="Times New Roman" w:hAnsi="Times New Roman"/>
          <w:b/>
          <w:i/>
          <w:lang w:val="ru-RU"/>
        </w:rPr>
        <w:t>6</w:t>
      </w:r>
      <w:r w:rsidRPr="00E574F4">
        <w:rPr>
          <w:rFonts w:ascii="Times New Roman" w:hAnsi="Times New Roman"/>
          <w:b/>
          <w:i/>
          <w:lang w:val="ru-RU"/>
        </w:rPr>
        <w:t>.</w:t>
      </w:r>
      <w:r>
        <w:rPr>
          <w:rFonts w:ascii="Times New Roman" w:hAnsi="Times New Roman"/>
          <w:b/>
          <w:i/>
          <w:lang w:val="ru-RU"/>
        </w:rPr>
        <w:t>1</w:t>
      </w:r>
      <w:r w:rsidRPr="00E574F4">
        <w:rPr>
          <w:rFonts w:ascii="Times New Roman" w:hAnsi="Times New Roman"/>
          <w:b/>
          <w:i/>
          <w:lang w:val="ru-RU"/>
        </w:rPr>
        <w:t>.</w:t>
      </w:r>
      <w:r>
        <w:rPr>
          <w:rFonts w:ascii="Times New Roman" w:hAnsi="Times New Roman"/>
          <w:b/>
          <w:i/>
          <w:lang w:val="ru-RU"/>
        </w:rPr>
        <w:t>2</w:t>
      </w:r>
      <w:r w:rsidRPr="00E574F4">
        <w:rPr>
          <w:rFonts w:ascii="Times New Roman" w:hAnsi="Times New Roman"/>
          <w:b/>
          <w:i/>
          <w:lang w:val="ru-RU"/>
        </w:rPr>
        <w:t>. Ввод нового заголовка прибывшего поезда</w:t>
      </w:r>
      <w:bookmarkEnd w:id="473"/>
      <w:bookmarkEnd w:id="474"/>
      <w:bookmarkEnd w:id="475"/>
      <w:bookmarkEnd w:id="476"/>
      <w:bookmarkEnd w:id="477"/>
      <w:bookmarkEnd w:id="478"/>
    </w:p>
    <w:p w14:paraId="16C01B5F" w14:textId="77777777" w:rsidR="000F4298" w:rsidRDefault="000F4298" w:rsidP="0063194C">
      <w:pPr>
        <w:tabs>
          <w:tab w:val="left" w:pos="2130"/>
        </w:tabs>
        <w:jc w:val="center"/>
        <w:rPr>
          <w:ins w:id="480" w:author="Shuba, Irina V" w:date="2019-12-13T13:50:00Z"/>
          <w:rFonts w:ascii="Times New Roman" w:hAnsi="Times New Roman"/>
          <w:b/>
          <w:i/>
          <w:lang w:val="ru-RU"/>
        </w:rPr>
      </w:pPr>
    </w:p>
    <w:p w14:paraId="50FD782E" w14:textId="1D17D316" w:rsidR="000F4298" w:rsidRPr="000F4298" w:rsidDel="00043727" w:rsidRDefault="00043727">
      <w:pPr>
        <w:tabs>
          <w:tab w:val="left" w:pos="2130"/>
        </w:tabs>
        <w:rPr>
          <w:del w:id="481" w:author="Shuba, Irina V" w:date="2020-01-10T17:55:00Z"/>
          <w:rFonts w:ascii="Times New Roman" w:hAnsi="Times New Roman"/>
          <w:lang w:val="ru-RU"/>
        </w:rPr>
      </w:pPr>
      <w:ins w:id="482" w:author="Shuba, Irina V" w:date="2020-01-10T17:54:00Z">
        <w:r>
          <w:rPr>
            <w:rFonts w:ascii="Times New Roman" w:hAnsi="Times New Roman"/>
            <w:lang w:val="ru-RU"/>
          </w:rPr>
          <w:t xml:space="preserve">      </w:t>
        </w:r>
      </w:ins>
    </w:p>
    <w:p w14:paraId="5B49CAD7" w14:textId="3609BF92" w:rsidR="0063194C" w:rsidRPr="00AC1FFD" w:rsidDel="00043727" w:rsidRDefault="0063194C">
      <w:pPr>
        <w:tabs>
          <w:tab w:val="left" w:pos="2130"/>
        </w:tabs>
        <w:rPr>
          <w:del w:id="483" w:author="Shuba, Irina V" w:date="2020-01-10T17:55:00Z"/>
          <w:rFonts w:ascii="Times New Roman" w:hAnsi="Times New Roman"/>
          <w:b/>
          <w:sz w:val="16"/>
          <w:szCs w:val="16"/>
          <w:lang w:val="ru-RU"/>
        </w:rPr>
        <w:pPrChange w:id="484" w:author="Shuba, Irina V" w:date="2020-01-10T17:55:00Z">
          <w:pPr/>
        </w:pPrChange>
      </w:pPr>
    </w:p>
    <w:p w14:paraId="38F788C6" w14:textId="4282E3A2" w:rsidR="0063194C" w:rsidRPr="00AC1FFD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AC1FFD">
        <w:rPr>
          <w:rFonts w:ascii="Times New Roman" w:hAnsi="Times New Roman"/>
          <w:lang w:val="ru-RU"/>
        </w:rPr>
        <w:t xml:space="preserve">Для </w:t>
      </w:r>
      <w:ins w:id="485" w:author="Shuba, Irina V" w:date="2019-12-13T13:53:00Z">
        <w:r w:rsidR="000F4298">
          <w:rPr>
            <w:rFonts w:ascii="Times New Roman" w:hAnsi="Times New Roman"/>
            <w:lang w:val="ru-RU"/>
          </w:rPr>
          <w:t xml:space="preserve">внесения недостающей информации </w:t>
        </w:r>
      </w:ins>
      <w:del w:id="486" w:author="Shuba, Irina V" w:date="2019-12-13T13:53:00Z">
        <w:r w:rsidRPr="00AC1FFD" w:rsidDel="000F4298">
          <w:rPr>
            <w:rFonts w:ascii="Times New Roman" w:hAnsi="Times New Roman"/>
            <w:lang w:val="ru-RU"/>
          </w:rPr>
          <w:delText xml:space="preserve">вызова данной формы </w:delText>
        </w:r>
      </w:del>
      <w:r w:rsidRPr="00AC1FFD">
        <w:rPr>
          <w:rFonts w:ascii="Times New Roman" w:hAnsi="Times New Roman"/>
          <w:lang w:val="ru-RU"/>
        </w:rPr>
        <w:t>необходимо нажать кнопку «Добавить» на форме ввода «Поезда по прибытию</w:t>
      </w:r>
      <w:proofErr w:type="gramStart"/>
      <w:r w:rsidRPr="00AC1FFD">
        <w:rPr>
          <w:rFonts w:ascii="Times New Roman" w:hAnsi="Times New Roman"/>
          <w:lang w:val="ru-RU"/>
        </w:rPr>
        <w:t>» .</w:t>
      </w:r>
      <w:proofErr w:type="gramEnd"/>
    </w:p>
    <w:p w14:paraId="0B46F8A3" w14:textId="09573CE1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AC1FFD">
        <w:rPr>
          <w:rFonts w:ascii="Times New Roman" w:hAnsi="Times New Roman"/>
          <w:lang w:val="ru-RU"/>
        </w:rPr>
        <w:t xml:space="preserve">Для ввода </w:t>
      </w:r>
      <w:del w:id="487" w:author="Shuba, Irina V" w:date="2020-01-10T17:56:00Z">
        <w:r w:rsidRPr="00AC1FFD" w:rsidDel="00043727">
          <w:rPr>
            <w:rFonts w:ascii="Times New Roman" w:hAnsi="Times New Roman"/>
            <w:lang w:val="ru-RU"/>
          </w:rPr>
          <w:delText xml:space="preserve">нового заголовка </w:delText>
        </w:r>
      </w:del>
      <w:ins w:id="488" w:author="Shuba, Irina V" w:date="2020-01-10T17:56:00Z">
        <w:r w:rsidR="00043727">
          <w:rPr>
            <w:rFonts w:ascii="Times New Roman" w:hAnsi="Times New Roman"/>
            <w:lang w:val="ru-RU"/>
          </w:rPr>
          <w:t xml:space="preserve">недостающей информации по </w:t>
        </w:r>
      </w:ins>
      <w:r w:rsidRPr="00AC1FFD">
        <w:rPr>
          <w:rFonts w:ascii="Times New Roman" w:hAnsi="Times New Roman"/>
          <w:lang w:val="ru-RU"/>
        </w:rPr>
        <w:t>поезд</w:t>
      </w:r>
      <w:del w:id="489" w:author="Shuba, Irina V" w:date="2020-01-10T17:56:00Z">
        <w:r w:rsidRPr="00AC1FFD" w:rsidDel="00043727">
          <w:rPr>
            <w:rFonts w:ascii="Times New Roman" w:hAnsi="Times New Roman"/>
            <w:lang w:val="ru-RU"/>
          </w:rPr>
          <w:delText>а</w:delText>
        </w:r>
      </w:del>
      <w:ins w:id="490" w:author="Shuba, Irina V" w:date="2020-01-10T17:56:00Z">
        <w:r w:rsidR="00043727">
          <w:rPr>
            <w:rFonts w:ascii="Times New Roman" w:hAnsi="Times New Roman"/>
            <w:lang w:val="ru-RU"/>
          </w:rPr>
          <w:t>у</w:t>
        </w:r>
      </w:ins>
      <w:r w:rsidRPr="00AC1FFD">
        <w:rPr>
          <w:rFonts w:ascii="Times New Roman" w:hAnsi="Times New Roman"/>
          <w:lang w:val="ru-RU"/>
        </w:rPr>
        <w:t>, прибывше</w:t>
      </w:r>
      <w:del w:id="491" w:author="Shuba, Irina V" w:date="2020-01-10T17:56:00Z">
        <w:r w:rsidRPr="00AC1FFD" w:rsidDel="00043727">
          <w:rPr>
            <w:rFonts w:ascii="Times New Roman" w:hAnsi="Times New Roman"/>
            <w:lang w:val="ru-RU"/>
          </w:rPr>
          <w:delText>го</w:delText>
        </w:r>
      </w:del>
      <w:ins w:id="492" w:author="Shuba, Irina V" w:date="2020-01-10T17:56:00Z">
        <w:r w:rsidR="00043727">
          <w:rPr>
            <w:rFonts w:ascii="Times New Roman" w:hAnsi="Times New Roman"/>
            <w:lang w:val="ru-RU"/>
          </w:rPr>
          <w:t>му</w:t>
        </w:r>
      </w:ins>
      <w:r w:rsidRPr="00AC1FFD">
        <w:rPr>
          <w:rFonts w:ascii="Times New Roman" w:hAnsi="Times New Roman"/>
          <w:lang w:val="ru-RU"/>
        </w:rPr>
        <w:t xml:space="preserve"> на комбинат, </w:t>
      </w:r>
      <w:r w:rsidRPr="00AC1FFD">
        <w:rPr>
          <w:rFonts w:ascii="Times New Roman" w:hAnsi="Times New Roman"/>
          <w:szCs w:val="28"/>
          <w:lang w:val="ru-RU"/>
        </w:rPr>
        <w:t xml:space="preserve">предназначена следующая диалоговая форма </w:t>
      </w:r>
      <w:proofErr w:type="gramStart"/>
      <w:r w:rsidRPr="00AC1FFD">
        <w:rPr>
          <w:rFonts w:ascii="Times New Roman" w:hAnsi="Times New Roman"/>
          <w:szCs w:val="28"/>
          <w:lang w:val="ru-RU"/>
        </w:rPr>
        <w:t>ввода</w:t>
      </w:r>
      <w:r w:rsidRPr="00AC1FFD">
        <w:rPr>
          <w:rFonts w:ascii="Times New Roman" w:hAnsi="Times New Roman"/>
          <w:lang w:val="ru-RU"/>
        </w:rPr>
        <w:t xml:space="preserve"> :</w:t>
      </w:r>
      <w:proofErr w:type="gramEnd"/>
    </w:p>
    <w:p w14:paraId="3CBD3D7D" w14:textId="5F0032EA" w:rsidR="0063194C" w:rsidRDefault="0063194C" w:rsidP="0063194C">
      <w:pPr>
        <w:rPr>
          <w:lang w:val="ru-RU"/>
        </w:rPr>
      </w:pPr>
      <w:del w:id="493" w:author="Shuba, Irina V" w:date="2020-01-13T09:31:00Z">
        <w:r w:rsidDel="0074057A">
          <w:rPr>
            <w:noProof/>
            <w:lang w:val="ru-RU" w:eastAsia="ru-RU"/>
          </w:rPr>
          <w:drawing>
            <wp:inline distT="0" distB="0" distL="0" distR="0" wp14:anchorId="60D6AF94" wp14:editId="25AE1D8A">
              <wp:extent cx="2954020" cy="2240915"/>
              <wp:effectExtent l="0" t="0" r="0" b="6985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54020" cy="2240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9E46A8" w14:textId="74A6B0ED" w:rsidR="0074057A" w:rsidRDefault="004650B0" w:rsidP="0074057A">
      <w:pPr>
        <w:tabs>
          <w:tab w:val="left" w:pos="3119"/>
        </w:tabs>
        <w:spacing w:after="80"/>
        <w:jc w:val="center"/>
        <w:rPr>
          <w:ins w:id="494" w:author="Shuba, Irina V" w:date="2020-01-13T09:31:00Z"/>
          <w:rFonts w:ascii="Times New Roman" w:hAnsi="Times New Roman"/>
          <w:lang w:val="ru-RU"/>
        </w:rPr>
      </w:pPr>
      <w:ins w:id="495" w:author="Shuba, Irina V" w:date="2020-01-14T17:31:00Z">
        <w:r>
          <w:rPr>
            <w:noProof/>
            <w:lang w:val="ru-RU" w:eastAsia="ru-RU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39DE6DC8" wp14:editId="6EBE9BF7">
                  <wp:simplePos x="0" y="0"/>
                  <wp:positionH relativeFrom="column">
                    <wp:posOffset>1558291</wp:posOffset>
                  </wp:positionH>
                  <wp:positionV relativeFrom="paragraph">
                    <wp:posOffset>1663066</wp:posOffset>
                  </wp:positionV>
                  <wp:extent cx="1371600" cy="114300"/>
                  <wp:effectExtent l="0" t="0" r="19050" b="19050"/>
                  <wp:wrapNone/>
                  <wp:docPr id="65" name="Прямоугольник 6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371600" cy="1143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CAC4448" id="Прямоугольник 65" o:spid="_x0000_s1026" style="position:absolute;margin-left:122.7pt;margin-top:130.95pt;width:108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" fillcolor="white [3212]" strokecolor="#1f4d78 [1604]" strokeweight="1pt"/>
              </w:pict>
            </mc:Fallback>
          </mc:AlternateContent>
        </w:r>
      </w:ins>
      <w:ins w:id="496" w:author="Shuba, Irina V" w:date="2020-01-13T09:31:00Z">
        <w:r w:rsidR="0074057A">
          <w:object w:dxaOrig="6913" w:dyaOrig="5592" w14:anchorId="1F7492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27.25pt;height:183.75pt" o:ole="">
              <v:imagedata r:id="rId29" o:title=""/>
            </v:shape>
            <o:OLEObject Type="Embed" ProgID="Visio.Drawing.11" ShapeID="_x0000_i1025" DrawAspect="Content" ObjectID="_1640529099" r:id="rId30"/>
          </w:object>
        </w:r>
      </w:ins>
    </w:p>
    <w:p w14:paraId="2BFAD5C6" w14:textId="77777777" w:rsidR="00043727" w:rsidRPr="00AC1FFD" w:rsidRDefault="00043727" w:rsidP="00043727">
      <w:pPr>
        <w:spacing w:after="80"/>
        <w:jc w:val="center"/>
        <w:rPr>
          <w:moveTo w:id="497" w:author="Shuba, Irina V" w:date="2020-01-10T17:58:00Z"/>
          <w:rFonts w:ascii="Times New Roman" w:hAnsi="Times New Roman"/>
          <w:lang w:val="ru-RU"/>
        </w:rPr>
      </w:pPr>
      <w:moveToRangeStart w:id="498" w:author="Shuba, Irina V" w:date="2020-01-10T17:58:00Z" w:name="move29571551"/>
      <w:moveTo w:id="499" w:author="Shuba, Irina V" w:date="2020-01-10T17:58:00Z">
        <w:r w:rsidRPr="00AC1FFD">
          <w:rPr>
            <w:rFonts w:ascii="Times New Roman" w:hAnsi="Times New Roman"/>
            <w:lang w:val="ru-RU"/>
          </w:rPr>
          <w:t>Рис.</w:t>
        </w:r>
        <w:r w:rsidRPr="0045494D">
          <w:rPr>
            <w:rFonts w:ascii="Times New Roman" w:hAnsi="Times New Roman"/>
          </w:rPr>
          <w:t> </w:t>
        </w:r>
        <w:r w:rsidRPr="00AC1FFD">
          <w:rPr>
            <w:rFonts w:ascii="Times New Roman" w:hAnsi="Times New Roman"/>
            <w:lang w:val="ru-RU"/>
          </w:rPr>
          <w:t>14. Диалоговая форма для ввода нового заголовка поезда</w:t>
        </w:r>
      </w:moveTo>
    </w:p>
    <w:moveToRangeEnd w:id="498"/>
    <w:p w14:paraId="42ECA7B2" w14:textId="7AC129F9" w:rsidR="0063194C" w:rsidRDefault="000F4298" w:rsidP="0063194C">
      <w:pPr>
        <w:rPr>
          <w:lang w:val="ru-RU"/>
        </w:rPr>
      </w:pPr>
      <w:r>
        <w:rPr>
          <w:lang w:val="ru-RU"/>
        </w:rPr>
        <w:t>Время прибытия</w:t>
      </w:r>
      <w:r w:rsidR="00125189">
        <w:rPr>
          <w:lang w:val="ru-RU"/>
        </w:rPr>
        <w:t>-</w:t>
      </w:r>
      <w:r>
        <w:rPr>
          <w:lang w:val="ru-RU"/>
        </w:rPr>
        <w:t xml:space="preserve"> заполнилось автоматически</w:t>
      </w:r>
    </w:p>
    <w:p w14:paraId="311E3A37" w14:textId="5F743A61" w:rsidR="000F4298" w:rsidRDefault="000F4298" w:rsidP="0063194C">
      <w:pPr>
        <w:rPr>
          <w:lang w:val="ru-RU"/>
        </w:rPr>
      </w:pPr>
      <w:r>
        <w:rPr>
          <w:lang w:val="ru-RU"/>
        </w:rPr>
        <w:t>Индекс поезда</w:t>
      </w:r>
      <w:r w:rsidR="00125189">
        <w:rPr>
          <w:lang w:val="ru-RU"/>
        </w:rPr>
        <w:t>-</w:t>
      </w:r>
      <w:r>
        <w:rPr>
          <w:lang w:val="ru-RU"/>
        </w:rPr>
        <w:t xml:space="preserve"> заполнился автоматически</w:t>
      </w:r>
    </w:p>
    <w:p w14:paraId="5BE4BD1B" w14:textId="0F8A52EE" w:rsidR="000F4298" w:rsidRDefault="000F4298" w:rsidP="0063194C">
      <w:pPr>
        <w:rPr>
          <w:lang w:val="ru-RU"/>
        </w:rPr>
      </w:pPr>
      <w:r>
        <w:rPr>
          <w:lang w:val="ru-RU"/>
        </w:rPr>
        <w:t>№ ведомости присвоился автоматически ( для каждой станции примыкания отдельно)</w:t>
      </w:r>
    </w:p>
    <w:p w14:paraId="489C3413" w14:textId="28AFC910" w:rsidR="000F4298" w:rsidRDefault="000F4298" w:rsidP="0063194C">
      <w:pPr>
        <w:rPr>
          <w:lang w:val="ru-RU"/>
        </w:rPr>
      </w:pPr>
      <w:r>
        <w:rPr>
          <w:lang w:val="ru-RU"/>
        </w:rPr>
        <w:t>Количество</w:t>
      </w:r>
      <w:r w:rsidR="00125189">
        <w:rPr>
          <w:lang w:val="ru-RU"/>
        </w:rPr>
        <w:t xml:space="preserve">- </w:t>
      </w:r>
      <w:r>
        <w:rPr>
          <w:lang w:val="ru-RU"/>
        </w:rPr>
        <w:t xml:space="preserve"> заполнилось автоматически</w:t>
      </w:r>
    </w:p>
    <w:p w14:paraId="08F07E13" w14:textId="72C72E38" w:rsidR="00125189" w:rsidRDefault="00125189" w:rsidP="0063194C">
      <w:pPr>
        <w:rPr>
          <w:ins w:id="500" w:author="Shuba, Irina V" w:date="2020-01-10T17:57:00Z"/>
          <w:lang w:val="ru-RU"/>
        </w:rPr>
      </w:pPr>
      <w:r>
        <w:rPr>
          <w:lang w:val="ru-RU"/>
        </w:rPr>
        <w:t xml:space="preserve">№ поезда – заполнилось автоматически </w:t>
      </w:r>
      <w:ins w:id="501" w:author="Shuba, Irina V" w:date="2020-01-10T17:57:00Z">
        <w:r w:rsidR="00043727">
          <w:rPr>
            <w:lang w:val="ru-RU"/>
          </w:rPr>
          <w:t>.</w:t>
        </w:r>
      </w:ins>
    </w:p>
    <w:p w14:paraId="5E451A2B" w14:textId="506D8606" w:rsidR="00043727" w:rsidRPr="00224B4A" w:rsidRDefault="00043727" w:rsidP="0063194C">
      <w:pPr>
        <w:rPr>
          <w:lang w:val="ru-RU"/>
        </w:rPr>
      </w:pPr>
      <w:ins w:id="502" w:author="Shuba, Irina V" w:date="2020-01-10T17:58:00Z">
        <w:r>
          <w:rPr>
            <w:lang w:val="ru-RU"/>
          </w:rPr>
          <w:t xml:space="preserve">           </w:t>
        </w:r>
      </w:ins>
      <w:ins w:id="503" w:author="Shuba, Irina V" w:date="2020-01-10T17:57:00Z">
        <w:r>
          <w:rPr>
            <w:lang w:val="ru-RU"/>
          </w:rPr>
          <w:t xml:space="preserve">В ручном режиме заполнили </w:t>
        </w:r>
        <w:proofErr w:type="gramStart"/>
        <w:r>
          <w:rPr>
            <w:lang w:val="ru-RU"/>
          </w:rPr>
          <w:t>поля :</w:t>
        </w:r>
        <w:proofErr w:type="gramEnd"/>
        <w:r>
          <w:rPr>
            <w:lang w:val="ru-RU"/>
          </w:rPr>
          <w:t xml:space="preserve"> Время приема, время приема по акту</w:t>
        </w:r>
      </w:ins>
      <w:ins w:id="504" w:author="Shuba, Irina V" w:date="2020-01-10T17:58:00Z">
        <w:r>
          <w:rPr>
            <w:lang w:val="ru-RU"/>
          </w:rPr>
          <w:t xml:space="preserve"> ( если есть необходимость – необязательное поле ) </w:t>
        </w:r>
      </w:ins>
      <w:ins w:id="505" w:author="Shuba, Irina V" w:date="2020-01-10T17:57:00Z">
        <w:r>
          <w:rPr>
            <w:lang w:val="ru-RU"/>
          </w:rPr>
          <w:t xml:space="preserve">, Станция, № пути, </w:t>
        </w:r>
      </w:ins>
    </w:p>
    <w:p w14:paraId="668B1A99" w14:textId="50E7D5AF" w:rsidR="000F4298" w:rsidDel="00043727" w:rsidRDefault="000F4298" w:rsidP="0063194C">
      <w:pPr>
        <w:rPr>
          <w:del w:id="506" w:author="Shuba, Irina V" w:date="2020-01-10T17:58:00Z"/>
          <w:lang w:val="ru-RU"/>
        </w:rPr>
      </w:pPr>
    </w:p>
    <w:p w14:paraId="0BEA35DA" w14:textId="404525FF" w:rsidR="0063194C" w:rsidRPr="00AC1FFD" w:rsidDel="00043727" w:rsidRDefault="0063194C" w:rsidP="0063194C">
      <w:pPr>
        <w:spacing w:after="80"/>
        <w:jc w:val="center"/>
        <w:rPr>
          <w:moveFrom w:id="507" w:author="Shuba, Irina V" w:date="2020-01-10T17:58:00Z"/>
          <w:rFonts w:ascii="Times New Roman" w:hAnsi="Times New Roman"/>
          <w:lang w:val="ru-RU"/>
        </w:rPr>
      </w:pPr>
      <w:moveFromRangeStart w:id="508" w:author="Shuba, Irina V" w:date="2020-01-10T17:58:00Z" w:name="move29571551"/>
      <w:moveFrom w:id="509" w:author="Shuba, Irina V" w:date="2020-01-10T17:58:00Z">
        <w:r w:rsidRPr="00AC1FFD" w:rsidDel="00043727">
          <w:rPr>
            <w:rFonts w:ascii="Times New Roman" w:hAnsi="Times New Roman"/>
            <w:lang w:val="ru-RU"/>
          </w:rPr>
          <w:t>Рис.</w:t>
        </w:r>
        <w:r w:rsidRPr="0045494D" w:rsidDel="00043727">
          <w:rPr>
            <w:rFonts w:ascii="Times New Roman" w:hAnsi="Times New Roman"/>
          </w:rPr>
          <w:t> </w:t>
        </w:r>
        <w:r w:rsidRPr="00AC1FFD" w:rsidDel="00043727">
          <w:rPr>
            <w:rFonts w:ascii="Times New Roman" w:hAnsi="Times New Roman"/>
            <w:lang w:val="ru-RU"/>
          </w:rPr>
          <w:t>14. Диалоговая форма для ввода нового заголовка поезда</w:t>
        </w:r>
      </w:moveFrom>
    </w:p>
    <w:moveFromRangeEnd w:id="508"/>
    <w:p w14:paraId="3320AC09" w14:textId="77777777" w:rsidR="0063194C" w:rsidRPr="00AC1FFD" w:rsidRDefault="0063194C" w:rsidP="0063194C">
      <w:pPr>
        <w:spacing w:after="80"/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0774A5D2" w14:textId="77777777" w:rsidR="0063194C" w:rsidRPr="00AC1FFD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Следующие п</w:t>
      </w:r>
      <w:r w:rsidRPr="00AC1FFD">
        <w:rPr>
          <w:rFonts w:ascii="Times New Roman" w:hAnsi="Times New Roman"/>
          <w:lang w:val="ru-RU"/>
        </w:rPr>
        <w:t xml:space="preserve">оля ввода являются шаблоном для всех вагонов поезда и подставляются при вводе нового вагона в форме ввода «Информация по поезду» </w:t>
      </w:r>
      <w:r>
        <w:rPr>
          <w:rFonts w:ascii="Times New Roman" w:hAnsi="Times New Roman"/>
          <w:lang w:val="ru-RU"/>
        </w:rPr>
        <w:t>.</w:t>
      </w:r>
    </w:p>
    <w:p w14:paraId="210A26E2" w14:textId="77777777" w:rsidR="0063194C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ins w:id="510" w:author="Shuba, Irina V" w:date="2020-01-10T18:00:00Z"/>
          <w:rFonts w:ascii="Times New Roman" w:hAnsi="Times New Roman"/>
          <w:szCs w:val="28"/>
        </w:rPr>
      </w:pPr>
      <w:r w:rsidRPr="0045494D">
        <w:rPr>
          <w:rFonts w:ascii="Times New Roman" w:hAnsi="Times New Roman"/>
        </w:rPr>
        <w:t>Время приёма</w:t>
      </w:r>
      <w:r w:rsidRPr="0045494D">
        <w:rPr>
          <w:rFonts w:ascii="Times New Roman" w:hAnsi="Times New Roman"/>
          <w:szCs w:val="28"/>
        </w:rPr>
        <w:t>;</w:t>
      </w:r>
    </w:p>
    <w:p w14:paraId="63E3932D" w14:textId="3F2EA8D6" w:rsidR="00043727" w:rsidRDefault="00043727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ins w:id="511" w:author="Shuba, Irina V" w:date="2020-01-10T18:00:00Z">
        <w:r>
          <w:rPr>
            <w:rFonts w:ascii="Times New Roman" w:hAnsi="Times New Roman"/>
            <w:szCs w:val="28"/>
            <w:lang w:val="ru-RU"/>
          </w:rPr>
          <w:t>Время приема по акту;</w:t>
        </w:r>
      </w:ins>
    </w:p>
    <w:p w14:paraId="1D826B6B" w14:textId="77777777" w:rsidR="0063194C" w:rsidRPr="00C41098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r w:rsidRPr="0045494D">
        <w:rPr>
          <w:rFonts w:ascii="Times New Roman" w:hAnsi="Times New Roman"/>
        </w:rPr>
        <w:t>№ пути.</w:t>
      </w:r>
    </w:p>
    <w:p w14:paraId="2F5FAE01" w14:textId="77777777" w:rsidR="0063194C" w:rsidRPr="0045494D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lang w:val="ru-RU"/>
        </w:rPr>
        <w:t>Станция.</w:t>
      </w:r>
    </w:p>
    <w:p w14:paraId="04A336CE" w14:textId="77777777" w:rsidR="0063194C" w:rsidRPr="00AC1FFD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AC1FFD">
        <w:rPr>
          <w:rFonts w:ascii="Times New Roman" w:hAnsi="Times New Roman"/>
          <w:lang w:val="ru-RU"/>
        </w:rPr>
        <w:t>При сохранении данных происходит проверка введенных данных:</w:t>
      </w:r>
    </w:p>
    <w:p w14:paraId="047A3988" w14:textId="488E3AD2" w:rsidR="0063194C" w:rsidRPr="00AC1FFD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lang w:val="ru-RU"/>
        </w:rPr>
        <w:t xml:space="preserve">Все поля должны быть </w:t>
      </w:r>
      <w:r w:rsidRPr="00AC1FFD">
        <w:rPr>
          <w:rFonts w:ascii="Times New Roman" w:hAnsi="Times New Roman"/>
          <w:lang w:val="ru-RU"/>
        </w:rPr>
        <w:t xml:space="preserve"> обязательно введенным</w:t>
      </w:r>
      <w:ins w:id="512" w:author="Shuba, Irina V" w:date="2020-01-10T18:00:00Z">
        <w:r w:rsidR="00043727">
          <w:rPr>
            <w:rFonts w:ascii="Times New Roman" w:hAnsi="Times New Roman"/>
            <w:lang w:val="ru-RU"/>
          </w:rPr>
          <w:t xml:space="preserve">, за исключением поля « Время приема по акту) </w:t>
        </w:r>
      </w:ins>
      <w:r w:rsidRPr="00AC1FFD">
        <w:rPr>
          <w:rFonts w:ascii="Times New Roman" w:hAnsi="Times New Roman"/>
          <w:szCs w:val="28"/>
          <w:lang w:val="ru-RU"/>
        </w:rPr>
        <w:t>;</w:t>
      </w:r>
    </w:p>
    <w:p w14:paraId="4A3FF568" w14:textId="77777777" w:rsidR="00043727" w:rsidRPr="00043727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ins w:id="513" w:author="Shuba, Irina V" w:date="2020-01-10T18:01:00Z"/>
          <w:rFonts w:ascii="Times New Roman" w:hAnsi="Times New Roman"/>
          <w:szCs w:val="28"/>
          <w:lang w:val="ru-RU"/>
          <w:rPrChange w:id="514" w:author="Shuba, Irina V" w:date="2020-01-10T18:01:00Z">
            <w:rPr>
              <w:ins w:id="515" w:author="Shuba, Irina V" w:date="2020-01-10T18:01:00Z"/>
              <w:rFonts w:ascii="Times New Roman" w:hAnsi="Times New Roman"/>
              <w:lang w:val="ru-RU"/>
            </w:rPr>
          </w:rPrChange>
        </w:rPr>
      </w:pPr>
      <w:r w:rsidRPr="00AC1FFD">
        <w:rPr>
          <w:rFonts w:ascii="Times New Roman" w:hAnsi="Times New Roman"/>
          <w:lang w:val="ru-RU"/>
        </w:rPr>
        <w:lastRenderedPageBreak/>
        <w:t>Если поле ввода «Время приёма» введено, то оно должно быть не меньше по значению поля ввода «Время прибытия»</w:t>
      </w:r>
      <w:ins w:id="516" w:author="Shuba, Irina V" w:date="2020-01-10T18:01:00Z">
        <w:r w:rsidR="00043727">
          <w:rPr>
            <w:rFonts w:ascii="Times New Roman" w:hAnsi="Times New Roman"/>
            <w:lang w:val="ru-RU"/>
          </w:rPr>
          <w:t>;</w:t>
        </w:r>
      </w:ins>
    </w:p>
    <w:p w14:paraId="24D4CC6A" w14:textId="6A3C3C8F" w:rsidR="00043727" w:rsidRPr="00B32BB7" w:rsidRDefault="00043727" w:rsidP="00043727">
      <w:pPr>
        <w:numPr>
          <w:ilvl w:val="0"/>
          <w:numId w:val="8"/>
        </w:numPr>
        <w:spacing w:after="80"/>
        <w:ind w:left="1077" w:hanging="397"/>
        <w:jc w:val="both"/>
        <w:rPr>
          <w:ins w:id="517" w:author="Shuba, Irina V" w:date="2020-01-10T18:01:00Z"/>
          <w:rFonts w:ascii="Times New Roman" w:hAnsi="Times New Roman"/>
          <w:szCs w:val="28"/>
          <w:lang w:val="ru-RU"/>
        </w:rPr>
      </w:pPr>
      <w:ins w:id="518" w:author="Shuba, Irina V" w:date="2020-01-10T18:01:00Z">
        <w:r>
          <w:rPr>
            <w:rFonts w:ascii="Times New Roman" w:hAnsi="Times New Roman"/>
            <w:lang w:val="ru-RU"/>
          </w:rPr>
          <w:t xml:space="preserve">Поле « Время приема по акту» должно быть не </w:t>
        </w:r>
        <w:r w:rsidRPr="00AC1FFD">
          <w:rPr>
            <w:rFonts w:ascii="Times New Roman" w:hAnsi="Times New Roman"/>
            <w:lang w:val="ru-RU"/>
          </w:rPr>
          <w:t xml:space="preserve"> меньше по значению поля ввода «Время прибытия»</w:t>
        </w:r>
        <w:r>
          <w:rPr>
            <w:rFonts w:ascii="Times New Roman" w:hAnsi="Times New Roman"/>
            <w:lang w:val="ru-RU"/>
          </w:rPr>
          <w:t xml:space="preserve"> и не должно быть равно</w:t>
        </w:r>
      </w:ins>
      <w:ins w:id="519" w:author="Shuba, Irina V" w:date="2020-01-10T18:02:00Z">
        <w:r>
          <w:rPr>
            <w:rFonts w:ascii="Times New Roman" w:hAnsi="Times New Roman"/>
            <w:lang w:val="ru-RU"/>
          </w:rPr>
          <w:t xml:space="preserve"> полю </w:t>
        </w:r>
      </w:ins>
      <w:ins w:id="520" w:author="Shuba, Irina V" w:date="2020-01-10T18:01:00Z">
        <w:r>
          <w:rPr>
            <w:rFonts w:ascii="Times New Roman" w:hAnsi="Times New Roman"/>
            <w:lang w:val="ru-RU"/>
          </w:rPr>
          <w:t xml:space="preserve"> </w:t>
        </w:r>
      </w:ins>
      <w:ins w:id="521" w:author="Shuba, Irina V" w:date="2020-01-10T18:02:00Z">
        <w:r w:rsidRPr="00AC1FFD">
          <w:rPr>
            <w:rFonts w:ascii="Times New Roman" w:hAnsi="Times New Roman"/>
            <w:lang w:val="ru-RU"/>
          </w:rPr>
          <w:t xml:space="preserve">«Время приёма» </w:t>
        </w:r>
      </w:ins>
      <w:ins w:id="522" w:author="Shuba, Irina V" w:date="2020-01-10T18:01:00Z">
        <w:r>
          <w:rPr>
            <w:rFonts w:ascii="Times New Roman" w:hAnsi="Times New Roman"/>
            <w:lang w:val="ru-RU"/>
          </w:rPr>
          <w:t xml:space="preserve"> ;</w:t>
        </w:r>
      </w:ins>
    </w:p>
    <w:p w14:paraId="5FFDCED3" w14:textId="2051F733" w:rsidR="0063194C" w:rsidRPr="00AC1FFD" w:rsidRDefault="0063194C">
      <w:pPr>
        <w:spacing w:after="80"/>
        <w:ind w:left="1077"/>
        <w:jc w:val="both"/>
        <w:rPr>
          <w:rFonts w:ascii="Times New Roman" w:hAnsi="Times New Roman"/>
          <w:szCs w:val="28"/>
          <w:lang w:val="ru-RU"/>
        </w:rPr>
        <w:pPrChange w:id="523" w:author="Shuba, Irina V" w:date="2020-01-10T18:01:00Z">
          <w:pPr>
            <w:numPr>
              <w:numId w:val="8"/>
            </w:numPr>
            <w:tabs>
              <w:tab w:val="num" w:pos="284"/>
            </w:tabs>
            <w:spacing w:after="80"/>
            <w:ind w:left="1077" w:hanging="397"/>
            <w:jc w:val="both"/>
          </w:pPr>
        </w:pPrChange>
      </w:pPr>
      <w:del w:id="524" w:author="Shuba, Irina V" w:date="2020-01-10T18:01:00Z">
        <w:r w:rsidRPr="00AC1FFD" w:rsidDel="00043727">
          <w:rPr>
            <w:rFonts w:ascii="Times New Roman" w:hAnsi="Times New Roman"/>
            <w:lang w:val="ru-RU"/>
          </w:rPr>
          <w:delText>.</w:delText>
        </w:r>
      </w:del>
    </w:p>
    <w:p w14:paraId="26F46C3D" w14:textId="77777777" w:rsidR="0063194C" w:rsidRPr="002C0D75" w:rsidRDefault="0063194C" w:rsidP="0063194C">
      <w:pPr>
        <w:pStyle w:val="4"/>
        <w:numPr>
          <w:ilvl w:val="2"/>
          <w:numId w:val="16"/>
        </w:numPr>
        <w:ind w:left="2127" w:hanging="709"/>
        <w:jc w:val="center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>Корректировка заголовка прибывшего поезда</w:t>
      </w:r>
    </w:p>
    <w:p w14:paraId="09E9361B" w14:textId="77777777" w:rsidR="0063194C" w:rsidRPr="009C63B8" w:rsidRDefault="0063194C" w:rsidP="0063194C">
      <w:pPr>
        <w:rPr>
          <w:rFonts w:ascii="Times New Roman" w:hAnsi="Times New Roman"/>
          <w:b/>
          <w:sz w:val="16"/>
          <w:szCs w:val="16"/>
          <w:lang w:val="ru-RU"/>
        </w:rPr>
      </w:pPr>
    </w:p>
    <w:p w14:paraId="52CD6A65" w14:textId="77777777" w:rsidR="0063194C" w:rsidRDefault="0063194C" w:rsidP="0063194C">
      <w:pPr>
        <w:tabs>
          <w:tab w:val="left" w:pos="2130"/>
        </w:tabs>
        <w:rPr>
          <w:rFonts w:ascii="Times New Roman" w:hAnsi="Times New Roman"/>
          <w:lang w:val="ru-RU"/>
        </w:rPr>
      </w:pPr>
      <w:r w:rsidRPr="00EE175E">
        <w:rPr>
          <w:rFonts w:ascii="Times New Roman" w:hAnsi="Times New Roman"/>
          <w:lang w:val="ru-RU"/>
        </w:rPr>
        <w:t xml:space="preserve">Данная форма аналогична </w:t>
      </w:r>
      <w:r w:rsidRPr="00EE175E">
        <w:rPr>
          <w:rFonts w:ascii="Times New Roman" w:hAnsi="Times New Roman"/>
          <w:szCs w:val="28"/>
          <w:lang w:val="ru-RU"/>
        </w:rPr>
        <w:t xml:space="preserve">диалоговой форме </w:t>
      </w:r>
      <w:r w:rsidRPr="00EE175E">
        <w:rPr>
          <w:rFonts w:ascii="Times New Roman" w:hAnsi="Times New Roman"/>
          <w:lang w:val="ru-RU"/>
        </w:rPr>
        <w:t>по вв</w:t>
      </w:r>
      <w:r>
        <w:rPr>
          <w:rFonts w:ascii="Times New Roman" w:hAnsi="Times New Roman"/>
          <w:lang w:val="ru-RU"/>
        </w:rPr>
        <w:t xml:space="preserve">оду нового заголовка прибывшего </w:t>
      </w:r>
      <w:r w:rsidRPr="00EE175E">
        <w:rPr>
          <w:rFonts w:ascii="Times New Roman" w:hAnsi="Times New Roman"/>
          <w:lang w:val="ru-RU"/>
        </w:rPr>
        <w:t>поезда (рис.</w:t>
      </w:r>
      <w:r w:rsidRPr="0045494D">
        <w:rPr>
          <w:rFonts w:ascii="Times New Roman" w:hAnsi="Times New Roman"/>
        </w:rPr>
        <w:t> </w:t>
      </w:r>
      <w:r w:rsidRPr="00EE175E">
        <w:rPr>
          <w:rFonts w:ascii="Times New Roman" w:hAnsi="Times New Roman"/>
          <w:lang w:val="ru-RU"/>
        </w:rPr>
        <w:t>14)</w:t>
      </w:r>
      <w:r w:rsidRPr="00EE175E">
        <w:rPr>
          <w:rFonts w:ascii="Times New Roman" w:hAnsi="Times New Roman"/>
          <w:i/>
          <w:lang w:val="ru-RU"/>
        </w:rPr>
        <w:t>.</w:t>
      </w:r>
      <w:r w:rsidRPr="00EE175E">
        <w:rPr>
          <w:rFonts w:ascii="Times New Roman" w:hAnsi="Times New Roman"/>
          <w:lang w:val="ru-RU"/>
        </w:rPr>
        <w:t xml:space="preserve"> </w:t>
      </w:r>
    </w:p>
    <w:p w14:paraId="2D779490" w14:textId="77777777" w:rsidR="00D04E85" w:rsidRDefault="0063194C" w:rsidP="00D04E85">
      <w:pPr>
        <w:tabs>
          <w:tab w:val="left" w:pos="2130"/>
        </w:tabs>
        <w:jc w:val="center"/>
        <w:rPr>
          <w:rFonts w:ascii="Times New Roman" w:hAnsi="Times New Roman"/>
          <w:i/>
          <w:lang w:val="ru-RU"/>
        </w:rPr>
      </w:pPr>
      <w:r w:rsidRPr="0045494D">
        <w:rPr>
          <w:rFonts w:ascii="Times New Roman" w:hAnsi="Times New Roman"/>
        </w:rPr>
        <w:fldChar w:fldCharType="begin"/>
      </w:r>
      <w:r w:rsidRPr="00EE175E">
        <w:rPr>
          <w:rFonts w:ascii="Times New Roman" w:hAnsi="Times New Roman"/>
          <w:lang w:val="ru-RU"/>
        </w:rPr>
        <w:instrText xml:space="preserve"> </w:instrText>
      </w:r>
      <w:r w:rsidRPr="0045494D">
        <w:rPr>
          <w:rFonts w:ascii="Times New Roman" w:hAnsi="Times New Roman"/>
        </w:rPr>
        <w:instrText>REF</w:instrText>
      </w:r>
      <w:r w:rsidRPr="00EE175E">
        <w:rPr>
          <w:rFonts w:ascii="Times New Roman" w:hAnsi="Times New Roman"/>
          <w:lang w:val="ru-RU"/>
        </w:rPr>
        <w:instrText xml:space="preserve"> _</w:instrText>
      </w:r>
      <w:r w:rsidRPr="0045494D">
        <w:rPr>
          <w:rFonts w:ascii="Times New Roman" w:hAnsi="Times New Roman"/>
        </w:rPr>
        <w:instrText>Ref</w:instrText>
      </w:r>
      <w:r w:rsidRPr="00EE175E">
        <w:rPr>
          <w:rFonts w:ascii="Times New Roman" w:hAnsi="Times New Roman"/>
          <w:lang w:val="ru-RU"/>
        </w:rPr>
        <w:instrText>351628314 \</w:instrText>
      </w:r>
      <w:r w:rsidRPr="0045494D">
        <w:rPr>
          <w:rFonts w:ascii="Times New Roman" w:hAnsi="Times New Roman"/>
        </w:rPr>
        <w:instrText>h</w:instrText>
      </w:r>
      <w:r w:rsidRPr="00EE175E">
        <w:rPr>
          <w:rFonts w:ascii="Times New Roman" w:hAnsi="Times New Roman"/>
          <w:lang w:val="ru-RU"/>
        </w:rPr>
        <w:instrText xml:space="preserve"> </w:instrText>
      </w:r>
      <w:r w:rsidRPr="00C52781">
        <w:rPr>
          <w:rFonts w:ascii="Times New Roman" w:hAnsi="Times New Roman"/>
          <w:lang w:val="ru-RU"/>
        </w:rPr>
        <w:instrText xml:space="preserve"> \* </w:instrText>
      </w:r>
      <w:r>
        <w:rPr>
          <w:rFonts w:ascii="Times New Roman" w:hAnsi="Times New Roman"/>
        </w:rPr>
        <w:instrText>MERGEFORMAT</w:instrText>
      </w:r>
      <w:r w:rsidRPr="00C52781">
        <w:rPr>
          <w:rFonts w:ascii="Times New Roman" w:hAnsi="Times New Roman"/>
          <w:lang w:val="ru-RU"/>
        </w:rPr>
        <w:instrText xml:space="preserve"> </w:instrText>
      </w:r>
      <w:r w:rsidRPr="0045494D">
        <w:rPr>
          <w:rFonts w:ascii="Times New Roman" w:hAnsi="Times New Roman"/>
        </w:rPr>
      </w:r>
      <w:r w:rsidRPr="0045494D">
        <w:rPr>
          <w:rFonts w:ascii="Times New Roman" w:hAnsi="Times New Roman"/>
        </w:rPr>
        <w:fldChar w:fldCharType="separate"/>
      </w:r>
    </w:p>
    <w:p w14:paraId="5F8B130E" w14:textId="73954973" w:rsidR="0063194C" w:rsidRPr="007B1F6A" w:rsidRDefault="00D04E85" w:rsidP="0063194C">
      <w:pPr>
        <w:jc w:val="center"/>
        <w:rPr>
          <w:rFonts w:ascii="Times New Roman" w:hAnsi="Times New Roman"/>
          <w:b/>
          <w:i/>
          <w:lang w:val="ru-RU"/>
          <w:rPrChange w:id="525" w:author="Shuba, Irina V" w:date="2020-01-10T18:05:00Z">
            <w:rPr>
              <w:lang w:val="ru-RU"/>
            </w:rPr>
          </w:rPrChange>
        </w:rPr>
      </w:pPr>
      <w:r>
        <w:rPr>
          <w:rFonts w:ascii="Times New Roman" w:hAnsi="Times New Roman"/>
          <w:b/>
          <w:i/>
          <w:lang w:val="ru-RU"/>
        </w:rPr>
        <w:t>6</w:t>
      </w:r>
      <w:r w:rsidRPr="00E574F4">
        <w:rPr>
          <w:rFonts w:ascii="Times New Roman" w:hAnsi="Times New Roman"/>
          <w:b/>
          <w:i/>
          <w:lang w:val="ru-RU"/>
        </w:rPr>
        <w:t>.</w:t>
      </w:r>
      <w:r>
        <w:rPr>
          <w:rFonts w:ascii="Times New Roman" w:hAnsi="Times New Roman"/>
          <w:b/>
          <w:i/>
          <w:lang w:val="ru-RU"/>
        </w:rPr>
        <w:t>1</w:t>
      </w:r>
      <w:r w:rsidR="00F83674">
        <w:rPr>
          <w:rFonts w:ascii="Times New Roman" w:hAnsi="Times New Roman"/>
          <w:b/>
          <w:i/>
          <w:lang w:val="ru-RU"/>
        </w:rPr>
        <w:t>.3.1</w:t>
      </w:r>
      <w:r w:rsidRPr="00E574F4">
        <w:rPr>
          <w:rFonts w:ascii="Times New Roman" w:hAnsi="Times New Roman"/>
          <w:b/>
          <w:i/>
          <w:lang w:val="ru-RU"/>
        </w:rPr>
        <w:t>. Ввод нового заголовка прибывшего поезда</w:t>
      </w:r>
      <w:r w:rsidR="0063194C" w:rsidRPr="0045494D">
        <w:rPr>
          <w:rFonts w:ascii="Times New Roman" w:hAnsi="Times New Roman"/>
        </w:rPr>
        <w:fldChar w:fldCharType="end"/>
      </w:r>
      <w:ins w:id="526" w:author="Shuba, Irina V" w:date="2020-01-10T18:05:00Z">
        <w:r w:rsidR="007B1F6A">
          <w:rPr>
            <w:rFonts w:ascii="Times New Roman" w:hAnsi="Times New Roman"/>
            <w:lang w:val="ru-RU"/>
          </w:rPr>
          <w:t xml:space="preserve">, </w:t>
        </w:r>
        <w:r w:rsidR="007B1F6A" w:rsidRPr="007B1F6A">
          <w:rPr>
            <w:rFonts w:ascii="Times New Roman" w:hAnsi="Times New Roman"/>
            <w:b/>
            <w:i/>
            <w:lang w:val="ru-RU"/>
            <w:rPrChange w:id="527" w:author="Shuba, Irina V" w:date="2020-01-10T18:05:00Z">
              <w:rPr>
                <w:rFonts w:ascii="Times New Roman" w:hAnsi="Times New Roman"/>
                <w:lang w:val="ru-RU"/>
              </w:rPr>
            </w:rPrChange>
          </w:rPr>
          <w:t>корректировка</w:t>
        </w:r>
      </w:ins>
    </w:p>
    <w:p w14:paraId="7566E982" w14:textId="3D3C0CB6" w:rsidR="0063194C" w:rsidRDefault="007B1F6A" w:rsidP="0063194C">
      <w:pPr>
        <w:rPr>
          <w:lang w:val="ru-RU"/>
        </w:rPr>
      </w:pPr>
      <w:ins w:id="528" w:author="Shuba, Irina V" w:date="2020-01-10T18:03:00Z">
        <w:r>
          <w:rPr>
            <w:lang w:val="ru-RU"/>
          </w:rPr>
          <w:t xml:space="preserve">                 </w:t>
        </w:r>
      </w:ins>
      <w:ins w:id="529" w:author="Shuba, Irina V" w:date="2020-01-10T18:02:00Z">
        <w:r>
          <w:rPr>
            <w:lang w:val="ru-RU"/>
          </w:rPr>
          <w:t xml:space="preserve">Данную функцию применить в случае отсутствия информации, переданной </w:t>
        </w:r>
      </w:ins>
      <w:ins w:id="530" w:author="Shuba, Irina V" w:date="2020-01-10T18:03:00Z">
        <w:r>
          <w:rPr>
            <w:lang w:val="ru-RU"/>
          </w:rPr>
          <w:t>МЕТАЛЛУРГТРАНСОМ.</w:t>
        </w:r>
      </w:ins>
    </w:p>
    <w:p w14:paraId="08190FE0" w14:textId="082BB4EC" w:rsidR="0063194C" w:rsidRDefault="0063194C" w:rsidP="0063194C">
      <w:pPr>
        <w:spacing w:after="80"/>
        <w:ind w:firstLine="454"/>
        <w:jc w:val="both"/>
        <w:rPr>
          <w:ins w:id="531" w:author="Shuba, Irina V" w:date="2020-01-10T18:04:00Z"/>
          <w:rFonts w:ascii="Times New Roman" w:hAnsi="Times New Roman"/>
          <w:lang w:val="ru-RU"/>
        </w:rPr>
      </w:pPr>
      <w:r w:rsidRPr="00EE175E">
        <w:rPr>
          <w:rFonts w:ascii="Times New Roman" w:hAnsi="Times New Roman"/>
          <w:lang w:val="ru-RU"/>
        </w:rPr>
        <w:t>Для вызова данной формы необходимо нажать кнопку «</w:t>
      </w:r>
      <w:del w:id="532" w:author="Shuba, Irina V" w:date="2020-01-10T18:04:00Z">
        <w:r w:rsidRPr="00EE175E" w:rsidDel="007B1F6A">
          <w:rPr>
            <w:rFonts w:ascii="Times New Roman" w:hAnsi="Times New Roman"/>
            <w:lang w:val="ru-RU"/>
          </w:rPr>
          <w:delText>Изменить</w:delText>
        </w:r>
      </w:del>
      <w:ins w:id="533" w:author="Shuba, Irina V" w:date="2020-01-10T18:04:00Z">
        <w:r w:rsidR="007B1F6A">
          <w:rPr>
            <w:rFonts w:ascii="Times New Roman" w:hAnsi="Times New Roman"/>
            <w:lang w:val="ru-RU"/>
          </w:rPr>
          <w:t>Добавить</w:t>
        </w:r>
      </w:ins>
      <w:r w:rsidRPr="00EE175E">
        <w:rPr>
          <w:rFonts w:ascii="Times New Roman" w:hAnsi="Times New Roman"/>
          <w:lang w:val="ru-RU"/>
        </w:rPr>
        <w:t>» на форме ввода «Поезда по прибытию» (рис.</w:t>
      </w:r>
      <w:r w:rsidRPr="0045494D">
        <w:rPr>
          <w:rFonts w:ascii="Times New Roman" w:hAnsi="Times New Roman"/>
        </w:rPr>
        <w:t> </w:t>
      </w:r>
      <w:r w:rsidRPr="00EE175E">
        <w:rPr>
          <w:rFonts w:ascii="Times New Roman" w:hAnsi="Times New Roman"/>
          <w:lang w:val="ru-RU"/>
        </w:rPr>
        <w:t>13).</w:t>
      </w:r>
    </w:p>
    <w:p w14:paraId="23BFED44" w14:textId="77777777" w:rsidR="007B1F6A" w:rsidRDefault="007B1F6A" w:rsidP="007B1F6A">
      <w:pPr>
        <w:spacing w:after="80"/>
        <w:ind w:firstLine="454"/>
        <w:jc w:val="both"/>
        <w:rPr>
          <w:ins w:id="534" w:author="Shuba, Irina V" w:date="2020-01-10T18:05:00Z"/>
          <w:rFonts w:ascii="Times New Roman" w:hAnsi="Times New Roman"/>
          <w:lang w:val="ru-RU"/>
        </w:rPr>
      </w:pPr>
      <w:ins w:id="535" w:author="Shuba, Irina V" w:date="2020-01-10T18:04:00Z">
        <w:r>
          <w:rPr>
            <w:rFonts w:ascii="Times New Roman" w:hAnsi="Times New Roman"/>
            <w:lang w:val="ru-RU"/>
          </w:rPr>
          <w:t xml:space="preserve">Для изменения внесенных данных в поезд необходимо нажать кнопку « Изменить» </w:t>
        </w:r>
      </w:ins>
      <w:ins w:id="536" w:author="Shuba, Irina V" w:date="2020-01-10T18:05:00Z">
        <w:r w:rsidRPr="00EE175E">
          <w:rPr>
            <w:rFonts w:ascii="Times New Roman" w:hAnsi="Times New Roman"/>
            <w:lang w:val="ru-RU"/>
          </w:rPr>
          <w:t>на форме ввода «Поезда по прибытию» (рис.</w:t>
        </w:r>
        <w:r w:rsidRPr="0045494D">
          <w:rPr>
            <w:rFonts w:ascii="Times New Roman" w:hAnsi="Times New Roman"/>
          </w:rPr>
          <w:t> </w:t>
        </w:r>
        <w:r w:rsidRPr="00EE175E">
          <w:rPr>
            <w:rFonts w:ascii="Times New Roman" w:hAnsi="Times New Roman"/>
            <w:lang w:val="ru-RU"/>
          </w:rPr>
          <w:t>13).</w:t>
        </w:r>
      </w:ins>
    </w:p>
    <w:p w14:paraId="0FC87BCF" w14:textId="14FE1C6D" w:rsidR="007B1F6A" w:rsidRPr="00EE175E" w:rsidDel="007B1F6A" w:rsidRDefault="007B1F6A" w:rsidP="0063194C">
      <w:pPr>
        <w:spacing w:after="80"/>
        <w:ind w:firstLine="454"/>
        <w:jc w:val="both"/>
        <w:rPr>
          <w:del w:id="537" w:author="Shuba, Irina V" w:date="2020-01-10T18:05:00Z"/>
          <w:rFonts w:ascii="Times New Roman" w:hAnsi="Times New Roman"/>
          <w:lang w:val="ru-RU"/>
        </w:rPr>
      </w:pPr>
    </w:p>
    <w:p w14:paraId="4482AA5D" w14:textId="77777777" w:rsidR="0063194C" w:rsidRPr="00EE175E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EE175E">
        <w:rPr>
          <w:rFonts w:ascii="Times New Roman" w:hAnsi="Times New Roman"/>
          <w:lang w:val="ru-RU"/>
        </w:rPr>
        <w:t>Для того, чтобы закрыть данную форму без сохранения откорректированных данных по заголовку прибывшего поезда, необходимо нажать кнопку «Отмена» на форме или клавишу «</w:t>
      </w:r>
      <w:r w:rsidRPr="0045494D">
        <w:rPr>
          <w:rFonts w:ascii="Times New Roman" w:hAnsi="Times New Roman"/>
        </w:rPr>
        <w:t>Esc</w:t>
      </w:r>
      <w:r w:rsidRPr="00EE175E">
        <w:rPr>
          <w:rFonts w:ascii="Times New Roman" w:hAnsi="Times New Roman"/>
          <w:lang w:val="ru-RU"/>
        </w:rPr>
        <w:t>» на клавиатуре.</w:t>
      </w:r>
    </w:p>
    <w:p w14:paraId="63CE8F25" w14:textId="77777777" w:rsidR="0063194C" w:rsidRPr="00EE175E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EE175E">
        <w:rPr>
          <w:rFonts w:ascii="Times New Roman" w:hAnsi="Times New Roman"/>
          <w:lang w:val="ru-RU"/>
        </w:rPr>
        <w:t>Для того, чтобы закрыть данную форму с сохранением откорректированных данных по заголовку прибывшего поезда, необходимо нажать кнопку «Сохранить» на форме или клавишу «</w:t>
      </w:r>
      <w:r w:rsidRPr="0045494D">
        <w:rPr>
          <w:rFonts w:ascii="Times New Roman" w:hAnsi="Times New Roman"/>
        </w:rPr>
        <w:t>F</w:t>
      </w:r>
      <w:r w:rsidRPr="00EE175E">
        <w:rPr>
          <w:rFonts w:ascii="Times New Roman" w:hAnsi="Times New Roman"/>
          <w:lang w:val="ru-RU"/>
        </w:rPr>
        <w:t>2» на клавиатуре.</w:t>
      </w:r>
    </w:p>
    <w:p w14:paraId="065664B9" w14:textId="77777777" w:rsidR="0063194C" w:rsidRPr="00EE175E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</w:t>
      </w:r>
      <w:r w:rsidRPr="00EE175E">
        <w:rPr>
          <w:rFonts w:ascii="Times New Roman" w:hAnsi="Times New Roman"/>
          <w:lang w:val="ru-RU"/>
        </w:rPr>
        <w:t>ри сохранении данных происходит следующий ряд проверок этих данных:</w:t>
      </w:r>
    </w:p>
    <w:p w14:paraId="3B62BE5C" w14:textId="3E6FFCA5" w:rsidR="0063194C" w:rsidRPr="00EE175E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lang w:val="ru-RU"/>
        </w:rPr>
        <w:t>Все п</w:t>
      </w:r>
      <w:r w:rsidRPr="00EE175E">
        <w:rPr>
          <w:rFonts w:ascii="Times New Roman" w:hAnsi="Times New Roman"/>
          <w:lang w:val="ru-RU"/>
        </w:rPr>
        <w:t>оля ввода должны быть обязательно введенными</w:t>
      </w:r>
      <w:ins w:id="538" w:author="Shuba, Irina V" w:date="2020-01-10T18:05:00Z">
        <w:r w:rsidR="007B1F6A">
          <w:rPr>
            <w:rFonts w:ascii="Times New Roman" w:hAnsi="Times New Roman"/>
            <w:lang w:val="ru-RU"/>
          </w:rPr>
          <w:t>, за исключением поля «Дата приема по акту»</w:t>
        </w:r>
      </w:ins>
      <w:r w:rsidRPr="00EE175E">
        <w:rPr>
          <w:rFonts w:ascii="Times New Roman" w:hAnsi="Times New Roman"/>
          <w:szCs w:val="28"/>
          <w:lang w:val="ru-RU"/>
        </w:rPr>
        <w:t>;</w:t>
      </w:r>
    </w:p>
    <w:p w14:paraId="562DAF41" w14:textId="439901F3" w:rsidR="0063194C" w:rsidRPr="00EE175E" w:rsidRDefault="0063194C" w:rsidP="0063194C">
      <w:pPr>
        <w:spacing w:after="80"/>
        <w:ind w:firstLine="454"/>
        <w:jc w:val="both"/>
        <w:rPr>
          <w:rFonts w:ascii="Times New Roman" w:hAnsi="Times New Roman"/>
          <w:szCs w:val="28"/>
          <w:lang w:val="ru-RU"/>
        </w:rPr>
      </w:pPr>
      <w:r w:rsidRPr="00EE175E">
        <w:rPr>
          <w:rFonts w:ascii="Times New Roman" w:hAnsi="Times New Roman"/>
          <w:lang w:val="ru-RU"/>
        </w:rPr>
        <w:t xml:space="preserve">Если поле ввода </w:t>
      </w:r>
      <w:del w:id="539" w:author="Shuba, Irina V" w:date="2020-01-10T18:06:00Z">
        <w:r w:rsidRPr="00EE175E" w:rsidDel="007B1F6A">
          <w:rPr>
            <w:rFonts w:ascii="Times New Roman" w:hAnsi="Times New Roman"/>
            <w:lang w:val="ru-RU"/>
          </w:rPr>
          <w:delText xml:space="preserve">«Время прибытия» </w:delText>
        </w:r>
        <w:r w:rsidDel="007B1F6A">
          <w:rPr>
            <w:rFonts w:ascii="Times New Roman" w:hAnsi="Times New Roman"/>
            <w:lang w:val="ru-RU"/>
          </w:rPr>
          <w:delText xml:space="preserve">или </w:delText>
        </w:r>
      </w:del>
      <w:r>
        <w:rPr>
          <w:rFonts w:ascii="Times New Roman" w:hAnsi="Times New Roman"/>
          <w:lang w:val="ru-RU"/>
        </w:rPr>
        <w:t xml:space="preserve">« Время приема» </w:t>
      </w:r>
      <w:r w:rsidRPr="00EE175E">
        <w:rPr>
          <w:rFonts w:ascii="Times New Roman" w:hAnsi="Times New Roman"/>
          <w:lang w:val="ru-RU"/>
        </w:rPr>
        <w:t xml:space="preserve">меняется, то будет выдано соответствующее </w:t>
      </w:r>
      <w:r w:rsidRPr="00EE175E">
        <w:rPr>
          <w:rFonts w:ascii="Times New Roman" w:hAnsi="Times New Roman"/>
          <w:szCs w:val="28"/>
          <w:lang w:val="ru-RU"/>
        </w:rPr>
        <w:t xml:space="preserve">диалоговое окно с предупреждением и с запросом на запись </w:t>
      </w:r>
      <w:r w:rsidRPr="00EE175E">
        <w:rPr>
          <w:rFonts w:ascii="Times New Roman" w:hAnsi="Times New Roman"/>
          <w:lang w:val="ru-RU"/>
        </w:rPr>
        <w:t xml:space="preserve">в </w:t>
      </w:r>
      <w:r>
        <w:rPr>
          <w:rFonts w:ascii="Times New Roman" w:hAnsi="Times New Roman"/>
          <w:lang w:val="ru-RU"/>
        </w:rPr>
        <w:t>базу данных</w:t>
      </w:r>
      <w:r w:rsidRPr="00EE175E">
        <w:rPr>
          <w:rFonts w:ascii="Times New Roman" w:hAnsi="Times New Roman"/>
          <w:lang w:val="ru-RU"/>
        </w:rPr>
        <w:t xml:space="preserve">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15).</w:t>
      </w:r>
      <w:r w:rsidRPr="008134C4">
        <w:rPr>
          <w:rFonts w:ascii="Times New Roman" w:hAnsi="Times New Roman"/>
          <w:lang w:val="ru-RU"/>
        </w:rPr>
        <w:t xml:space="preserve"> </w:t>
      </w:r>
    </w:p>
    <w:p w14:paraId="31A936AB" w14:textId="77777777" w:rsidR="0063194C" w:rsidRDefault="0063194C" w:rsidP="007B1F6A">
      <w:pPr>
        <w:ind w:firstLine="1701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6AC2FD0" wp14:editId="56B30A8A">
            <wp:extent cx="3366135" cy="11055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00BC" w14:textId="77777777" w:rsidR="0063194C" w:rsidRDefault="0063194C" w:rsidP="0063194C">
      <w:pPr>
        <w:rPr>
          <w:lang w:val="ru-RU"/>
        </w:rPr>
      </w:pPr>
    </w:p>
    <w:p w14:paraId="5F5FF221" w14:textId="77777777" w:rsidR="0063194C" w:rsidRPr="008134C4" w:rsidRDefault="0063194C" w:rsidP="0063194C">
      <w:pPr>
        <w:rPr>
          <w:b/>
          <w:lang w:val="ru-RU"/>
        </w:rPr>
      </w:pPr>
      <w:r w:rsidRPr="008134C4">
        <w:rPr>
          <w:lang w:val="ru-RU"/>
        </w:rPr>
        <w:t xml:space="preserve">Рис. </w:t>
      </w:r>
      <w:r>
        <w:rPr>
          <w:lang w:val="ru-RU"/>
        </w:rPr>
        <w:t xml:space="preserve">15 </w:t>
      </w:r>
      <w:r w:rsidRPr="008134C4">
        <w:rPr>
          <w:rFonts w:ascii="Times New Roman" w:hAnsi="Times New Roman"/>
          <w:lang w:val="ru-RU"/>
        </w:rPr>
        <w:t xml:space="preserve">Диалоговое окно с </w:t>
      </w:r>
      <w:r w:rsidRPr="008134C4">
        <w:rPr>
          <w:rFonts w:ascii="Times New Roman" w:hAnsi="Times New Roman"/>
          <w:szCs w:val="28"/>
          <w:lang w:val="ru-RU"/>
        </w:rPr>
        <w:t xml:space="preserve">предупреждением и с </w:t>
      </w:r>
      <w:r w:rsidRPr="008134C4">
        <w:rPr>
          <w:rFonts w:ascii="Times New Roman" w:hAnsi="Times New Roman"/>
          <w:lang w:val="ru-RU"/>
        </w:rPr>
        <w:t>запросом на запись в БД</w:t>
      </w:r>
    </w:p>
    <w:p w14:paraId="7ED8C0EA" w14:textId="77777777" w:rsidR="0063194C" w:rsidRDefault="0063194C" w:rsidP="0063194C">
      <w:pPr>
        <w:rPr>
          <w:lang w:val="ru-RU"/>
        </w:rPr>
      </w:pPr>
    </w:p>
    <w:p w14:paraId="5C6DC48C" w14:textId="6AD4E03A" w:rsidR="0063194C" w:rsidRPr="007B1F6A" w:rsidRDefault="0063194C" w:rsidP="0063194C">
      <w:pPr>
        <w:numPr>
          <w:ilvl w:val="0"/>
          <w:numId w:val="8"/>
        </w:numPr>
        <w:spacing w:after="80"/>
        <w:ind w:left="0" w:firstLine="680"/>
        <w:jc w:val="both"/>
        <w:rPr>
          <w:ins w:id="540" w:author="Shuba, Irina V" w:date="2020-01-10T18:09:00Z"/>
          <w:rFonts w:ascii="Times New Roman" w:hAnsi="Times New Roman"/>
          <w:szCs w:val="28"/>
          <w:lang w:val="ru-RU"/>
          <w:rPrChange w:id="541" w:author="Shuba, Irina V" w:date="2020-01-10T18:09:00Z">
            <w:rPr>
              <w:ins w:id="542" w:author="Shuba, Irina V" w:date="2020-01-10T18:09:00Z"/>
              <w:rFonts w:ascii="Times New Roman" w:hAnsi="Times New Roman"/>
              <w:lang w:val="ru-RU"/>
            </w:rPr>
          </w:rPrChange>
        </w:rPr>
      </w:pPr>
      <w:r w:rsidRPr="008134C4">
        <w:rPr>
          <w:rFonts w:ascii="Times New Roman" w:hAnsi="Times New Roman"/>
          <w:lang w:val="ru-RU"/>
        </w:rPr>
        <w:t>Если поле ввода «Время приёма» введено, то оно должно быть не мен</w:t>
      </w:r>
      <w:ins w:id="543" w:author="Shuba, Irina V" w:date="2020-01-13T09:34:00Z">
        <w:r w:rsidR="00D61260">
          <w:rPr>
            <w:rFonts w:ascii="Times New Roman" w:hAnsi="Times New Roman"/>
            <w:lang w:val="ru-RU"/>
          </w:rPr>
          <w:t>ее</w:t>
        </w:r>
      </w:ins>
      <w:del w:id="544" w:author="Shuba, Irina V" w:date="2020-01-13T09:34:00Z">
        <w:r w:rsidRPr="008134C4" w:rsidDel="00D61260">
          <w:rPr>
            <w:rFonts w:ascii="Times New Roman" w:hAnsi="Times New Roman"/>
            <w:lang w:val="ru-RU"/>
          </w:rPr>
          <w:delText>ьше</w:delText>
        </w:r>
      </w:del>
      <w:r w:rsidRPr="008134C4">
        <w:rPr>
          <w:rFonts w:ascii="Times New Roman" w:hAnsi="Times New Roman"/>
          <w:lang w:val="ru-RU"/>
        </w:rPr>
        <w:t xml:space="preserve"> по значению поля ввода «Время прибытия»;</w:t>
      </w:r>
    </w:p>
    <w:p w14:paraId="39D3DC6C" w14:textId="2943F799" w:rsidR="007B1F6A" w:rsidRPr="008134C4" w:rsidRDefault="007B1F6A" w:rsidP="0063194C">
      <w:pPr>
        <w:numPr>
          <w:ilvl w:val="0"/>
          <w:numId w:val="8"/>
        </w:numPr>
        <w:spacing w:after="80"/>
        <w:ind w:left="0" w:firstLine="680"/>
        <w:jc w:val="both"/>
        <w:rPr>
          <w:rFonts w:ascii="Times New Roman" w:hAnsi="Times New Roman"/>
          <w:szCs w:val="28"/>
          <w:lang w:val="ru-RU"/>
        </w:rPr>
      </w:pPr>
      <w:ins w:id="545" w:author="Shuba, Irina V" w:date="2020-01-10T18:09:00Z">
        <w:r>
          <w:rPr>
            <w:rFonts w:ascii="Times New Roman" w:hAnsi="Times New Roman"/>
            <w:lang w:val="ru-RU"/>
          </w:rPr>
          <w:t xml:space="preserve">Поле « Время приема по акту» должно быть не </w:t>
        </w:r>
        <w:r w:rsidRPr="00AC1FFD">
          <w:rPr>
            <w:rFonts w:ascii="Times New Roman" w:hAnsi="Times New Roman"/>
            <w:lang w:val="ru-RU"/>
          </w:rPr>
          <w:t xml:space="preserve"> мен</w:t>
        </w:r>
      </w:ins>
      <w:ins w:id="546" w:author="Shuba, Irina V" w:date="2020-01-13T09:34:00Z">
        <w:r w:rsidR="00D61260">
          <w:rPr>
            <w:rFonts w:ascii="Times New Roman" w:hAnsi="Times New Roman"/>
            <w:lang w:val="ru-RU"/>
          </w:rPr>
          <w:t>е</w:t>
        </w:r>
      </w:ins>
      <w:ins w:id="547" w:author="Shuba, Irina V" w:date="2020-01-10T18:09:00Z">
        <w:r w:rsidRPr="00AC1FFD">
          <w:rPr>
            <w:rFonts w:ascii="Times New Roman" w:hAnsi="Times New Roman"/>
            <w:lang w:val="ru-RU"/>
          </w:rPr>
          <w:t>е по значению поля ввода «Время прибытия»</w:t>
        </w:r>
        <w:r>
          <w:rPr>
            <w:rFonts w:ascii="Times New Roman" w:hAnsi="Times New Roman"/>
            <w:lang w:val="ru-RU"/>
          </w:rPr>
          <w:t xml:space="preserve"> и не должно быть равно полю  </w:t>
        </w:r>
        <w:r w:rsidRPr="00AC1FFD">
          <w:rPr>
            <w:rFonts w:ascii="Times New Roman" w:hAnsi="Times New Roman"/>
            <w:lang w:val="ru-RU"/>
          </w:rPr>
          <w:t>«Время приёма»</w:t>
        </w:r>
      </w:ins>
    </w:p>
    <w:p w14:paraId="7A1A0C4B" w14:textId="77777777" w:rsidR="0063194C" w:rsidRPr="008134C4" w:rsidRDefault="0063194C" w:rsidP="0063194C">
      <w:pPr>
        <w:numPr>
          <w:ilvl w:val="0"/>
          <w:numId w:val="8"/>
        </w:numPr>
        <w:spacing w:after="80"/>
        <w:ind w:left="0" w:firstLine="680"/>
        <w:jc w:val="both"/>
        <w:rPr>
          <w:rFonts w:ascii="Times New Roman" w:hAnsi="Times New Roman"/>
          <w:szCs w:val="28"/>
          <w:lang w:val="ru-RU"/>
        </w:rPr>
      </w:pPr>
      <w:r w:rsidRPr="008134C4">
        <w:rPr>
          <w:rFonts w:ascii="Times New Roman" w:hAnsi="Times New Roman"/>
          <w:szCs w:val="28"/>
          <w:lang w:val="ru-RU"/>
        </w:rPr>
        <w:t>Нельзя менять значение поля ввода «Станция», если данный поезд уже содержит вагоны;</w:t>
      </w:r>
    </w:p>
    <w:p w14:paraId="5456867E" w14:textId="77777777" w:rsidR="0063194C" w:rsidRPr="00C52781" w:rsidRDefault="0063194C" w:rsidP="0063194C">
      <w:pPr>
        <w:numPr>
          <w:ilvl w:val="0"/>
          <w:numId w:val="8"/>
        </w:numPr>
        <w:spacing w:after="80"/>
        <w:ind w:left="0" w:firstLine="680"/>
        <w:jc w:val="both"/>
        <w:rPr>
          <w:rFonts w:ascii="Times New Roman" w:hAnsi="Times New Roman"/>
          <w:szCs w:val="28"/>
          <w:lang w:val="ru-RU"/>
        </w:rPr>
      </w:pPr>
      <w:r w:rsidRPr="008134C4">
        <w:rPr>
          <w:rFonts w:ascii="Times New Roman" w:hAnsi="Times New Roman"/>
          <w:lang w:val="ru-RU"/>
        </w:rPr>
        <w:t xml:space="preserve">Если было изменено только значение поля ввода «Время приёма», то происходит вызов хранимой процедуры на сервере БД, где в свою очередь происходит 3 </w:t>
      </w:r>
      <w:r w:rsidRPr="008134C4">
        <w:rPr>
          <w:rFonts w:ascii="Times New Roman" w:hAnsi="Times New Roman"/>
          <w:lang w:val="ru-RU"/>
        </w:rPr>
        <w:lastRenderedPageBreak/>
        <w:t xml:space="preserve">проверки и в случае успешной проверки происходят изменения значения поля ввода «Время приёма» для каждого вагона и соответственно для заголовка поезда. </w:t>
      </w:r>
      <w:r w:rsidRPr="00C52781">
        <w:rPr>
          <w:rFonts w:ascii="Times New Roman" w:hAnsi="Times New Roman"/>
          <w:lang w:val="ru-RU"/>
        </w:rPr>
        <w:t>Перечень  проверок на сервере БД:</w:t>
      </w:r>
    </w:p>
    <w:p w14:paraId="16726352" w14:textId="2839732C" w:rsidR="0063194C" w:rsidRPr="008134C4" w:rsidRDefault="0063194C" w:rsidP="0063194C">
      <w:pPr>
        <w:numPr>
          <w:ilvl w:val="1"/>
          <w:numId w:val="11"/>
        </w:numPr>
        <w:tabs>
          <w:tab w:val="left" w:pos="2431"/>
          <w:tab w:val="left" w:pos="3503"/>
        </w:tabs>
        <w:spacing w:after="80"/>
        <w:ind w:left="1474" w:hanging="397"/>
        <w:jc w:val="both"/>
        <w:rPr>
          <w:rFonts w:ascii="Times New Roman" w:hAnsi="Times New Roman"/>
          <w:lang w:val="ru-RU"/>
        </w:rPr>
      </w:pPr>
      <w:r w:rsidRPr="008134C4">
        <w:rPr>
          <w:rFonts w:ascii="Times New Roman" w:hAnsi="Times New Roman"/>
          <w:lang w:val="ru-RU"/>
        </w:rPr>
        <w:t>Поле ввода «</w:t>
      </w:r>
      <w:commentRangeStart w:id="548"/>
      <w:commentRangeStart w:id="549"/>
      <w:r w:rsidRPr="008134C4">
        <w:rPr>
          <w:rFonts w:ascii="Times New Roman" w:hAnsi="Times New Roman"/>
          <w:lang w:val="ru-RU"/>
        </w:rPr>
        <w:t>Время приёма</w:t>
      </w:r>
      <w:commentRangeEnd w:id="548"/>
      <w:r w:rsidR="00602430">
        <w:rPr>
          <w:rStyle w:val="aff2"/>
        </w:rPr>
        <w:commentReference w:id="548"/>
      </w:r>
      <w:commentRangeEnd w:id="549"/>
      <w:r w:rsidR="008F0F8B">
        <w:rPr>
          <w:rStyle w:val="aff2"/>
        </w:rPr>
        <w:commentReference w:id="549"/>
      </w:r>
      <w:r w:rsidRPr="008134C4">
        <w:rPr>
          <w:rFonts w:ascii="Times New Roman" w:hAnsi="Times New Roman"/>
          <w:lang w:val="ru-RU"/>
        </w:rPr>
        <w:t>» должна быть у всех вагонов</w:t>
      </w:r>
      <w:ins w:id="550" w:author="Shuba, Irina V" w:date="2020-01-13T09:35:00Z">
        <w:r w:rsidR="00D61260">
          <w:rPr>
            <w:rFonts w:ascii="Times New Roman" w:hAnsi="Times New Roman"/>
            <w:lang w:val="ru-RU"/>
          </w:rPr>
          <w:t>, в данном поезде ,</w:t>
        </w:r>
      </w:ins>
      <w:r w:rsidRPr="008134C4">
        <w:rPr>
          <w:rFonts w:ascii="Times New Roman" w:hAnsi="Times New Roman"/>
          <w:lang w:val="ru-RU"/>
        </w:rPr>
        <w:t xml:space="preserve"> од</w:t>
      </w:r>
      <w:ins w:id="551" w:author="Shuba, Irina V" w:date="2020-01-13T09:35:00Z">
        <w:r w:rsidR="00D61260">
          <w:rPr>
            <w:rFonts w:ascii="Times New Roman" w:hAnsi="Times New Roman"/>
            <w:lang w:val="ru-RU"/>
          </w:rPr>
          <w:t>инаковое</w:t>
        </w:r>
      </w:ins>
      <w:del w:id="552" w:author="Shuba, Irina V" w:date="2020-01-13T09:35:00Z">
        <w:r w:rsidRPr="008134C4" w:rsidDel="00D61260">
          <w:rPr>
            <w:rFonts w:ascii="Times New Roman" w:hAnsi="Times New Roman"/>
            <w:lang w:val="ru-RU"/>
          </w:rPr>
          <w:delText>н</w:delText>
        </w:r>
      </w:del>
      <w:del w:id="553" w:author="Shuba, Irina V" w:date="2019-12-11T09:51:00Z">
        <w:r w:rsidRPr="008134C4" w:rsidDel="008F0F8B">
          <w:rPr>
            <w:rFonts w:ascii="Times New Roman" w:hAnsi="Times New Roman"/>
            <w:lang w:val="ru-RU"/>
          </w:rPr>
          <w:delText>а</w:delText>
        </w:r>
      </w:del>
      <w:r w:rsidRPr="008134C4">
        <w:rPr>
          <w:rFonts w:ascii="Times New Roman" w:hAnsi="Times New Roman"/>
          <w:szCs w:val="28"/>
          <w:lang w:val="ru-RU"/>
        </w:rPr>
        <w:t>;</w:t>
      </w:r>
    </w:p>
    <w:p w14:paraId="3D590892" w14:textId="75891858" w:rsidR="0063194C" w:rsidRPr="00D61260" w:rsidRDefault="0063194C" w:rsidP="0063194C">
      <w:pPr>
        <w:numPr>
          <w:ilvl w:val="1"/>
          <w:numId w:val="11"/>
        </w:numPr>
        <w:tabs>
          <w:tab w:val="left" w:pos="2431"/>
          <w:tab w:val="left" w:pos="3503"/>
        </w:tabs>
        <w:spacing w:after="80"/>
        <w:ind w:left="1474" w:hanging="397"/>
        <w:jc w:val="both"/>
        <w:rPr>
          <w:rFonts w:ascii="Times New Roman" w:hAnsi="Times New Roman"/>
          <w:szCs w:val="28"/>
          <w:lang w:val="ru-RU"/>
          <w:rPrChange w:id="554" w:author="Shuba, Irina V" w:date="2020-01-13T09:37:00Z">
            <w:rPr>
              <w:rFonts w:ascii="Times New Roman" w:hAnsi="Times New Roman"/>
              <w:lang w:val="ru-RU"/>
            </w:rPr>
          </w:rPrChange>
        </w:rPr>
      </w:pPr>
      <w:commentRangeStart w:id="555"/>
      <w:r w:rsidRPr="008134C4">
        <w:rPr>
          <w:rFonts w:ascii="Times New Roman" w:hAnsi="Times New Roman"/>
          <w:szCs w:val="28"/>
          <w:lang w:val="ru-RU"/>
        </w:rPr>
        <w:t>У всех вагонов поезда должна отсутствовать отметка о проверке</w:t>
      </w:r>
      <w:r>
        <w:rPr>
          <w:rFonts w:ascii="Times New Roman" w:hAnsi="Times New Roman"/>
          <w:szCs w:val="28"/>
          <w:lang w:val="ru-RU"/>
        </w:rPr>
        <w:t xml:space="preserve"> платы за пользование </w:t>
      </w:r>
      <w:r w:rsidRPr="008134C4">
        <w:rPr>
          <w:rFonts w:ascii="Times New Roman" w:hAnsi="Times New Roman"/>
          <w:szCs w:val="28"/>
          <w:lang w:val="ru-RU"/>
        </w:rPr>
        <w:t xml:space="preserve"> (</w:t>
      </w:r>
      <w:ins w:id="556" w:author="Shuba, Irina V" w:date="2020-01-13T09:36:00Z">
        <w:r w:rsidR="00D61260">
          <w:rPr>
            <w:rFonts w:ascii="Times New Roman" w:hAnsi="Times New Roman"/>
            <w:szCs w:val="28"/>
            <w:lang w:val="ru-RU"/>
          </w:rPr>
          <w:t xml:space="preserve"> учесть на будущее, </w:t>
        </w:r>
      </w:ins>
      <w:r w:rsidRPr="008134C4">
        <w:rPr>
          <w:rFonts w:ascii="Times New Roman" w:hAnsi="Times New Roman"/>
          <w:szCs w:val="28"/>
          <w:lang w:val="ru-RU"/>
        </w:rPr>
        <w:t xml:space="preserve">данный признак </w:t>
      </w:r>
      <w:r>
        <w:rPr>
          <w:rFonts w:ascii="Times New Roman" w:hAnsi="Times New Roman"/>
          <w:szCs w:val="28"/>
          <w:lang w:val="ru-RU"/>
        </w:rPr>
        <w:t xml:space="preserve">будет проставляться в </w:t>
      </w:r>
      <w:del w:id="557" w:author="Shuba, Irina V" w:date="2020-01-10T18:11:00Z">
        <w:r w:rsidDel="007B1F6A">
          <w:rPr>
            <w:rFonts w:ascii="Times New Roman" w:hAnsi="Times New Roman"/>
            <w:szCs w:val="28"/>
            <w:lang w:val="ru-RU"/>
          </w:rPr>
          <w:delText>программе</w:delText>
        </w:r>
      </w:del>
      <w:ins w:id="558" w:author="Shuba, Irina V" w:date="2020-01-10T18:11:00Z">
        <w:r w:rsidR="007B1F6A">
          <w:rPr>
            <w:rFonts w:ascii="Times New Roman" w:hAnsi="Times New Roman"/>
            <w:szCs w:val="28"/>
            <w:lang w:val="ru-RU"/>
          </w:rPr>
          <w:t>модуле</w:t>
        </w:r>
      </w:ins>
      <w:r>
        <w:rPr>
          <w:rFonts w:ascii="Times New Roman" w:hAnsi="Times New Roman"/>
          <w:szCs w:val="28"/>
          <w:lang w:val="ru-RU"/>
        </w:rPr>
        <w:t xml:space="preserve"> по проверке платы за пользование</w:t>
      </w:r>
      <w:ins w:id="559" w:author="Shuba, Irina V" w:date="2020-01-13T09:37:00Z">
        <w:r w:rsidR="00D61260">
          <w:rPr>
            <w:rFonts w:ascii="Times New Roman" w:hAnsi="Times New Roman"/>
            <w:szCs w:val="28"/>
            <w:lang w:val="ru-RU"/>
          </w:rPr>
          <w:t>.</w:t>
        </w:r>
        <w:r w:rsidR="00D61260" w:rsidRPr="00D61260">
          <w:rPr>
            <w:lang w:val="ru-RU"/>
          </w:rPr>
          <w:t xml:space="preserve"> </w:t>
        </w:r>
        <w:r w:rsidR="00D61260" w:rsidRPr="00D61260">
          <w:rPr>
            <w:rFonts w:ascii="Times New Roman" w:hAnsi="Times New Roman"/>
            <w:szCs w:val="28"/>
            <w:lang w:val="ru-RU"/>
            <w:rPrChange w:id="560" w:author="Shuba, Irina V" w:date="2020-01-13T09:37:00Z">
              <w:rPr>
                <w:lang w:val="ru-RU"/>
              </w:rPr>
            </w:rPrChange>
          </w:rPr>
          <w:t>Когда будет проверена плата на вагон в системе и стоять отметка , то  время прима вагона изменить уже  невозможно</w:t>
        </w:r>
      </w:ins>
      <w:r w:rsidRPr="008134C4">
        <w:rPr>
          <w:rFonts w:ascii="Times New Roman" w:hAnsi="Times New Roman"/>
          <w:szCs w:val="28"/>
          <w:lang w:val="ru-RU"/>
        </w:rPr>
        <w:t>);</w:t>
      </w:r>
      <w:commentRangeEnd w:id="555"/>
      <w:r w:rsidR="00832817" w:rsidRPr="00D61260">
        <w:rPr>
          <w:rFonts w:ascii="Times New Roman" w:hAnsi="Times New Roman"/>
          <w:szCs w:val="28"/>
          <w:lang w:val="ru-RU"/>
          <w:rPrChange w:id="561" w:author="Shuba, Irina V" w:date="2020-01-13T09:37:00Z">
            <w:rPr>
              <w:rStyle w:val="aff2"/>
            </w:rPr>
          </w:rPrChange>
        </w:rPr>
        <w:commentReference w:id="555"/>
      </w:r>
    </w:p>
    <w:p w14:paraId="1BAAA355" w14:textId="51E829A2" w:rsidR="0063194C" w:rsidRPr="00D61260" w:rsidRDefault="0063194C" w:rsidP="0063194C">
      <w:pPr>
        <w:numPr>
          <w:ilvl w:val="1"/>
          <w:numId w:val="11"/>
        </w:numPr>
        <w:tabs>
          <w:tab w:val="left" w:pos="2431"/>
          <w:tab w:val="left" w:pos="3503"/>
        </w:tabs>
        <w:spacing w:after="80"/>
        <w:ind w:left="1474" w:hanging="397"/>
        <w:jc w:val="both"/>
        <w:rPr>
          <w:rFonts w:ascii="Times New Roman" w:hAnsi="Times New Roman"/>
          <w:szCs w:val="28"/>
          <w:lang w:val="ru-RU"/>
          <w:rPrChange w:id="562" w:author="Shuba, Irina V" w:date="2020-01-13T09:38:00Z">
            <w:rPr>
              <w:rFonts w:ascii="Times New Roman" w:hAnsi="Times New Roman"/>
              <w:lang w:val="ru-RU"/>
            </w:rPr>
          </w:rPrChange>
        </w:rPr>
      </w:pPr>
      <w:commentRangeStart w:id="563"/>
      <w:r w:rsidRPr="008134C4">
        <w:rPr>
          <w:rFonts w:ascii="Times New Roman" w:hAnsi="Times New Roman"/>
          <w:szCs w:val="28"/>
          <w:lang w:val="ru-RU"/>
        </w:rPr>
        <w:t>Все вагоны поезда должны быть на остатке</w:t>
      </w:r>
      <w:ins w:id="564" w:author="Shuba, Irina V" w:date="2020-01-13T09:37:00Z">
        <w:r w:rsidR="00D61260">
          <w:rPr>
            <w:rFonts w:ascii="Times New Roman" w:hAnsi="Times New Roman"/>
            <w:szCs w:val="28"/>
            <w:lang w:val="ru-RU"/>
          </w:rPr>
          <w:t xml:space="preserve"> (</w:t>
        </w:r>
      </w:ins>
      <w:ins w:id="565" w:author="Shuba, Irina V" w:date="2020-01-13T09:38:00Z">
        <w:r w:rsidR="00D61260">
          <w:rPr>
            <w:rFonts w:ascii="Times New Roman" w:hAnsi="Times New Roman"/>
            <w:szCs w:val="28"/>
            <w:lang w:val="ru-RU"/>
          </w:rPr>
          <w:t xml:space="preserve"> у</w:t>
        </w:r>
        <w:r w:rsidR="00D61260" w:rsidRPr="00D61260">
          <w:rPr>
            <w:rFonts w:ascii="Times New Roman" w:hAnsi="Times New Roman"/>
            <w:szCs w:val="28"/>
            <w:lang w:val="ru-RU"/>
            <w:rPrChange w:id="566" w:author="Shuba, Irina V" w:date="2020-01-13T09:38:00Z">
              <w:rPr>
                <w:lang w:val="ru-RU"/>
              </w:rPr>
            </w:rPrChange>
          </w:rPr>
          <w:t xml:space="preserve"> вагона не должно быть время сдачи на ЖД УЗ. Т.е все вагоны находятся в </w:t>
        </w:r>
        <w:proofErr w:type="gramStart"/>
        <w:r w:rsidR="00D61260" w:rsidRPr="00D61260">
          <w:rPr>
            <w:rFonts w:ascii="Times New Roman" w:hAnsi="Times New Roman"/>
            <w:szCs w:val="28"/>
            <w:lang w:val="ru-RU"/>
            <w:rPrChange w:id="567" w:author="Shuba, Irina V" w:date="2020-01-13T09:38:00Z">
              <w:rPr>
                <w:lang w:val="ru-RU"/>
              </w:rPr>
            </w:rPrChange>
          </w:rPr>
          <w:t>пользовании</w:t>
        </w:r>
      </w:ins>
      <w:ins w:id="568" w:author="Shuba, Irina V" w:date="2020-01-13T09:37:00Z">
        <w:r w:rsidR="00D61260">
          <w:rPr>
            <w:rFonts w:ascii="Times New Roman" w:hAnsi="Times New Roman"/>
            <w:szCs w:val="28"/>
            <w:lang w:val="ru-RU"/>
          </w:rPr>
          <w:t xml:space="preserve"> </w:t>
        </w:r>
      </w:ins>
      <w:ins w:id="569" w:author="Shuba, Irina V" w:date="2020-01-13T09:38:00Z">
        <w:r w:rsidR="00717AEC">
          <w:rPr>
            <w:rFonts w:ascii="Times New Roman" w:hAnsi="Times New Roman"/>
            <w:szCs w:val="28"/>
            <w:lang w:val="ru-RU"/>
          </w:rPr>
          <w:t xml:space="preserve"> комбинатом</w:t>
        </w:r>
        <w:proofErr w:type="gramEnd"/>
        <w:r w:rsidR="00D61260">
          <w:rPr>
            <w:rFonts w:ascii="Times New Roman" w:hAnsi="Times New Roman"/>
            <w:szCs w:val="28"/>
            <w:lang w:val="ru-RU"/>
          </w:rPr>
          <w:t>)</w:t>
        </w:r>
      </w:ins>
      <w:r w:rsidRPr="008134C4">
        <w:rPr>
          <w:rFonts w:ascii="Times New Roman" w:hAnsi="Times New Roman"/>
          <w:szCs w:val="28"/>
          <w:lang w:val="ru-RU"/>
        </w:rPr>
        <w:t>.</w:t>
      </w:r>
      <w:commentRangeEnd w:id="563"/>
      <w:r w:rsidR="00576B24" w:rsidRPr="00D61260">
        <w:rPr>
          <w:rFonts w:ascii="Times New Roman" w:hAnsi="Times New Roman"/>
          <w:szCs w:val="28"/>
          <w:lang w:val="ru-RU"/>
          <w:rPrChange w:id="570" w:author="Shuba, Irina V" w:date="2020-01-13T09:38:00Z">
            <w:rPr>
              <w:rStyle w:val="aff2"/>
            </w:rPr>
          </w:rPrChange>
        </w:rPr>
        <w:commentReference w:id="563"/>
      </w:r>
    </w:p>
    <w:p w14:paraId="4762A905" w14:textId="3F0166BA" w:rsidR="007B1F6A" w:rsidRDefault="0063194C">
      <w:pPr>
        <w:spacing w:after="80"/>
        <w:ind w:left="680"/>
        <w:jc w:val="both"/>
        <w:rPr>
          <w:ins w:id="571" w:author="Shuba, Irina V" w:date="2020-01-10T18:08:00Z"/>
          <w:rFonts w:ascii="Times New Roman" w:hAnsi="Times New Roman"/>
          <w:lang w:val="ru-RU"/>
        </w:rPr>
        <w:pPrChange w:id="572" w:author="Shuba, Irina V" w:date="2020-01-10T18:07:00Z">
          <w:pPr>
            <w:numPr>
              <w:numId w:val="8"/>
            </w:numPr>
            <w:tabs>
              <w:tab w:val="num" w:pos="284"/>
            </w:tabs>
            <w:spacing w:after="80"/>
            <w:ind w:left="284" w:firstLine="680"/>
            <w:jc w:val="both"/>
          </w:pPr>
        </w:pPrChange>
      </w:pPr>
      <w:del w:id="573" w:author="Shuba, Irina V" w:date="2020-01-13T09:39:00Z">
        <w:r w:rsidRPr="008134C4" w:rsidDel="00D61260">
          <w:rPr>
            <w:rFonts w:ascii="Times New Roman" w:hAnsi="Times New Roman"/>
            <w:lang w:val="ru-RU"/>
          </w:rPr>
          <w:delText xml:space="preserve">Если было изменено только значение поля ввода «№ </w:delText>
        </w:r>
        <w:commentRangeStart w:id="574"/>
        <w:commentRangeStart w:id="575"/>
        <w:r w:rsidRPr="008134C4" w:rsidDel="00D61260">
          <w:rPr>
            <w:rFonts w:ascii="Times New Roman" w:hAnsi="Times New Roman"/>
            <w:lang w:val="ru-RU"/>
          </w:rPr>
          <w:delText>ведомости</w:delText>
        </w:r>
        <w:commentRangeEnd w:id="574"/>
        <w:r w:rsidR="005B1B0E" w:rsidDel="00D61260">
          <w:rPr>
            <w:rStyle w:val="aff2"/>
          </w:rPr>
          <w:commentReference w:id="574"/>
        </w:r>
        <w:commentRangeEnd w:id="575"/>
        <w:r w:rsidR="00242D16" w:rsidDel="00D61260">
          <w:rPr>
            <w:rStyle w:val="aff2"/>
          </w:rPr>
          <w:commentReference w:id="575"/>
        </w:r>
        <w:r w:rsidRPr="008134C4" w:rsidDel="00D61260">
          <w:rPr>
            <w:rFonts w:ascii="Times New Roman" w:hAnsi="Times New Roman"/>
            <w:lang w:val="ru-RU"/>
          </w:rPr>
          <w:delText>», то происходит изменение значения поля ввода «Время приёма» заголовка поезда без дополнительных проверок.</w:delText>
        </w:r>
      </w:del>
      <w:ins w:id="576" w:author="Shuba, Irina V" w:date="2020-01-10T18:07:00Z">
        <w:r w:rsidR="007B1F6A">
          <w:rPr>
            <w:rFonts w:ascii="Times New Roman" w:hAnsi="Times New Roman"/>
            <w:lang w:val="ru-RU"/>
          </w:rPr>
          <w:t>Если какая – либо пров</w:t>
        </w:r>
      </w:ins>
      <w:ins w:id="577" w:author="Shuba, Irina V" w:date="2020-01-10T18:08:00Z">
        <w:r w:rsidR="007B1F6A">
          <w:rPr>
            <w:rFonts w:ascii="Times New Roman" w:hAnsi="Times New Roman"/>
            <w:lang w:val="ru-RU"/>
          </w:rPr>
          <w:t>е</w:t>
        </w:r>
      </w:ins>
      <w:ins w:id="578" w:author="Shuba, Irina V" w:date="2020-01-10T18:07:00Z">
        <w:r w:rsidR="007B1F6A">
          <w:rPr>
            <w:rFonts w:ascii="Times New Roman" w:hAnsi="Times New Roman"/>
            <w:lang w:val="ru-RU"/>
          </w:rPr>
          <w:t xml:space="preserve">рка не прошла успешно, выдать пользователю </w:t>
        </w:r>
      </w:ins>
      <w:ins w:id="579" w:author="Shuba, Irina V" w:date="2020-01-10T18:08:00Z">
        <w:r w:rsidR="007B1F6A">
          <w:rPr>
            <w:rFonts w:ascii="Times New Roman" w:hAnsi="Times New Roman"/>
            <w:lang w:val="ru-RU"/>
          </w:rPr>
          <w:t>соответствующее сообщение.</w:t>
        </w:r>
      </w:ins>
    </w:p>
    <w:p w14:paraId="7F99E3A6" w14:textId="33CED63F" w:rsidR="007B1F6A" w:rsidRPr="008134C4" w:rsidRDefault="007B1F6A">
      <w:pPr>
        <w:spacing w:after="80"/>
        <w:ind w:left="680"/>
        <w:jc w:val="both"/>
        <w:rPr>
          <w:rFonts w:ascii="Times New Roman" w:hAnsi="Times New Roman"/>
          <w:szCs w:val="28"/>
          <w:lang w:val="ru-RU"/>
        </w:rPr>
        <w:pPrChange w:id="580" w:author="Shuba, Irina V" w:date="2020-01-10T18:07:00Z">
          <w:pPr>
            <w:numPr>
              <w:numId w:val="8"/>
            </w:numPr>
            <w:tabs>
              <w:tab w:val="num" w:pos="284"/>
            </w:tabs>
            <w:spacing w:after="80"/>
            <w:ind w:left="284" w:firstLine="680"/>
            <w:jc w:val="both"/>
          </w:pPr>
        </w:pPrChange>
      </w:pPr>
      <w:ins w:id="581" w:author="Shuba, Irina V" w:date="2020-01-10T18:08:00Z">
        <w:r>
          <w:rPr>
            <w:rFonts w:ascii="Times New Roman" w:hAnsi="Times New Roman"/>
            <w:lang w:val="ru-RU"/>
          </w:rPr>
          <w:t xml:space="preserve">Все изменения в системе </w:t>
        </w:r>
      </w:ins>
      <w:ins w:id="582" w:author="Shuba, Irina V" w:date="2020-01-13T09:39:00Z">
        <w:r w:rsidR="00D61260">
          <w:rPr>
            <w:rFonts w:ascii="Times New Roman" w:hAnsi="Times New Roman"/>
            <w:lang w:val="ru-RU"/>
          </w:rPr>
          <w:t>фиксируются .</w:t>
        </w:r>
      </w:ins>
    </w:p>
    <w:p w14:paraId="099407E2" w14:textId="43C07B0F" w:rsidR="0063194C" w:rsidDel="007B1F6A" w:rsidRDefault="0063194C" w:rsidP="0063194C">
      <w:pPr>
        <w:ind w:firstLine="680"/>
        <w:rPr>
          <w:del w:id="583" w:author="Shuba, Irina V" w:date="2020-01-10T18:03:00Z"/>
          <w:lang w:val="ru-RU"/>
        </w:rPr>
      </w:pPr>
    </w:p>
    <w:p w14:paraId="0EFF134A" w14:textId="03EEFC4B" w:rsidR="0063194C" w:rsidDel="007B1F6A" w:rsidRDefault="0063194C" w:rsidP="0063194C">
      <w:pPr>
        <w:rPr>
          <w:del w:id="584" w:author="Shuba, Irina V" w:date="2020-01-10T18:03:00Z"/>
          <w:lang w:val="ru-RU"/>
        </w:rPr>
      </w:pPr>
    </w:p>
    <w:p w14:paraId="6A93BB79" w14:textId="02517FF3" w:rsidR="00E77082" w:rsidDel="007B1F6A" w:rsidRDefault="00E77082" w:rsidP="0063194C">
      <w:pPr>
        <w:rPr>
          <w:del w:id="585" w:author="Shuba, Irina V" w:date="2020-01-10T18:03:00Z"/>
          <w:lang w:val="ru-RU"/>
        </w:rPr>
      </w:pPr>
    </w:p>
    <w:p w14:paraId="408BF6A3" w14:textId="77777777" w:rsidR="0063194C" w:rsidRPr="0045494D" w:rsidRDefault="0063194C" w:rsidP="0063194C">
      <w:pPr>
        <w:pStyle w:val="4"/>
        <w:numPr>
          <w:ilvl w:val="3"/>
          <w:numId w:val="17"/>
        </w:numPr>
        <w:ind w:left="3544" w:hanging="992"/>
        <w:jc w:val="both"/>
        <w:rPr>
          <w:rFonts w:ascii="Times New Roman" w:hAnsi="Times New Roman"/>
          <w:i w:val="0"/>
          <w:color w:val="auto"/>
        </w:rPr>
      </w:pPr>
      <w:r w:rsidRPr="0045494D">
        <w:rPr>
          <w:rFonts w:ascii="Times New Roman" w:hAnsi="Times New Roman"/>
          <w:i w:val="0"/>
          <w:color w:val="auto"/>
        </w:rPr>
        <w:t>Удаление заголовка поезда</w:t>
      </w:r>
    </w:p>
    <w:p w14:paraId="54819159" w14:textId="77777777" w:rsidR="0063194C" w:rsidRPr="0045494D" w:rsidRDefault="0063194C" w:rsidP="0063194C">
      <w:pPr>
        <w:jc w:val="center"/>
        <w:rPr>
          <w:rFonts w:ascii="Times New Roman" w:hAnsi="Times New Roman"/>
          <w:b/>
          <w:sz w:val="16"/>
          <w:szCs w:val="16"/>
        </w:rPr>
      </w:pPr>
    </w:p>
    <w:p w14:paraId="09B1DDC6" w14:textId="0B639643" w:rsidR="006B76D6" w:rsidRDefault="00717AEC">
      <w:pPr>
        <w:ind w:firstLine="708"/>
        <w:jc w:val="both"/>
        <w:rPr>
          <w:rFonts w:ascii="Times New Roman" w:hAnsi="Times New Roman"/>
          <w:lang w:val="ru-RU"/>
        </w:rPr>
        <w:pPrChange w:id="586" w:author="Shuba, Irina V" w:date="2020-01-14T17:36:00Z">
          <w:pPr>
            <w:ind w:firstLine="708"/>
          </w:pPr>
        </w:pPrChange>
      </w:pPr>
      <w:ins w:id="587" w:author="Shuba, Irina V" w:date="2020-01-14T17:34:00Z">
        <w:r>
          <w:rPr>
            <w:rFonts w:ascii="Times New Roman" w:hAnsi="Times New Roman"/>
            <w:lang w:val="ru-RU"/>
          </w:rPr>
          <w:t xml:space="preserve">При отсутствии </w:t>
        </w:r>
        <w:proofErr w:type="gramStart"/>
        <w:r>
          <w:rPr>
            <w:rFonts w:ascii="Times New Roman" w:hAnsi="Times New Roman"/>
            <w:lang w:val="ru-RU"/>
          </w:rPr>
          <w:t>информации ,</w:t>
        </w:r>
        <w:proofErr w:type="gramEnd"/>
        <w:r>
          <w:rPr>
            <w:rFonts w:ascii="Times New Roman" w:hAnsi="Times New Roman"/>
            <w:lang w:val="ru-RU"/>
          </w:rPr>
          <w:t xml:space="preserve"> переданной МЕТАЛЛУРГТРАНСОМ , по поездам и при ошибочном </w:t>
        </w:r>
      </w:ins>
      <w:ins w:id="588" w:author="Shuba, Irina V" w:date="2020-01-14T17:35:00Z">
        <w:r>
          <w:rPr>
            <w:rFonts w:ascii="Times New Roman" w:hAnsi="Times New Roman"/>
            <w:lang w:val="ru-RU"/>
          </w:rPr>
          <w:t xml:space="preserve">ручном </w:t>
        </w:r>
      </w:ins>
      <w:ins w:id="589" w:author="Shuba, Irina V" w:date="2020-01-14T17:34:00Z">
        <w:r>
          <w:rPr>
            <w:rFonts w:ascii="Times New Roman" w:hAnsi="Times New Roman"/>
            <w:lang w:val="ru-RU"/>
          </w:rPr>
          <w:t xml:space="preserve">вводе </w:t>
        </w:r>
      </w:ins>
      <w:ins w:id="590" w:author="Shuba, Irina V" w:date="2020-01-14T17:35:00Z">
        <w:r>
          <w:rPr>
            <w:rFonts w:ascii="Times New Roman" w:hAnsi="Times New Roman"/>
            <w:lang w:val="ru-RU"/>
          </w:rPr>
          <w:t xml:space="preserve">применить </w:t>
        </w:r>
      </w:ins>
      <w:commentRangeStart w:id="591"/>
      <w:del w:id="592" w:author="Shuba, Irina V" w:date="2020-01-14T17:35:00Z">
        <w:r w:rsidR="0063194C" w:rsidRPr="008134C4" w:rsidDel="00717AEC">
          <w:rPr>
            <w:rFonts w:ascii="Times New Roman" w:hAnsi="Times New Roman"/>
            <w:lang w:val="ru-RU"/>
          </w:rPr>
          <w:delText xml:space="preserve">Для </w:delText>
        </w:r>
      </w:del>
      <w:ins w:id="593" w:author="Shuba, Irina V" w:date="2020-01-14T17:35:00Z">
        <w:r>
          <w:rPr>
            <w:rFonts w:ascii="Times New Roman" w:hAnsi="Times New Roman"/>
            <w:lang w:val="ru-RU"/>
          </w:rPr>
          <w:t xml:space="preserve">функцию по </w:t>
        </w:r>
      </w:ins>
      <w:r w:rsidR="0063194C" w:rsidRPr="008134C4">
        <w:rPr>
          <w:rFonts w:ascii="Times New Roman" w:hAnsi="Times New Roman"/>
          <w:lang w:val="ru-RU"/>
        </w:rPr>
        <w:t xml:space="preserve">удаления текущего заголовка поезда, </w:t>
      </w:r>
      <w:ins w:id="594" w:author="Shuba, Irina V" w:date="2020-01-14T17:35:00Z">
        <w:r>
          <w:rPr>
            <w:rFonts w:ascii="Times New Roman" w:hAnsi="Times New Roman"/>
            <w:lang w:val="ru-RU"/>
          </w:rPr>
          <w:t xml:space="preserve">доя этого </w:t>
        </w:r>
      </w:ins>
      <w:r w:rsidR="0063194C" w:rsidRPr="008134C4">
        <w:rPr>
          <w:rFonts w:ascii="Times New Roman" w:hAnsi="Times New Roman"/>
          <w:lang w:val="ru-RU"/>
        </w:rPr>
        <w:t>необходимо нажать кнопку «Удалить» на форме ввода «Поезда по прибытию» (рис.</w:t>
      </w:r>
      <w:r w:rsidR="0063194C" w:rsidRPr="0045494D">
        <w:rPr>
          <w:rFonts w:ascii="Times New Roman" w:hAnsi="Times New Roman"/>
        </w:rPr>
        <w:t> </w:t>
      </w:r>
      <w:r w:rsidR="0063194C" w:rsidRPr="008134C4">
        <w:rPr>
          <w:rFonts w:ascii="Times New Roman" w:hAnsi="Times New Roman"/>
          <w:lang w:val="ru-RU"/>
        </w:rPr>
        <w:t>13). Данная кнопка активна, если данный поезд</w:t>
      </w:r>
    </w:p>
    <w:p w14:paraId="0795B1A0" w14:textId="77777777" w:rsidR="0063194C" w:rsidRPr="008134C4" w:rsidRDefault="0063194C">
      <w:pPr>
        <w:spacing w:after="80"/>
        <w:jc w:val="both"/>
        <w:rPr>
          <w:rFonts w:ascii="Times New Roman" w:hAnsi="Times New Roman"/>
          <w:lang w:val="ru-RU"/>
        </w:rPr>
      </w:pPr>
      <w:r w:rsidRPr="008134C4">
        <w:rPr>
          <w:rFonts w:ascii="Times New Roman" w:hAnsi="Times New Roman"/>
          <w:lang w:val="ru-RU"/>
        </w:rPr>
        <w:t xml:space="preserve">не содержит вагоны. </w:t>
      </w:r>
      <w:commentRangeEnd w:id="591"/>
      <w:r w:rsidR="00576B24">
        <w:rPr>
          <w:rStyle w:val="aff2"/>
        </w:rPr>
        <w:commentReference w:id="591"/>
      </w:r>
      <w:r w:rsidRPr="008134C4">
        <w:rPr>
          <w:rFonts w:ascii="Times New Roman" w:hAnsi="Times New Roman"/>
          <w:lang w:val="ru-RU"/>
        </w:rPr>
        <w:t xml:space="preserve">При активации данной кнопки, будет вызвана </w:t>
      </w:r>
      <w:r w:rsidRPr="008134C4">
        <w:rPr>
          <w:rFonts w:ascii="Times New Roman" w:hAnsi="Times New Roman"/>
          <w:szCs w:val="28"/>
          <w:lang w:val="ru-RU"/>
        </w:rPr>
        <w:t xml:space="preserve">следующая диалоговая форма </w:t>
      </w:r>
      <w:r w:rsidRPr="008134C4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8134C4">
        <w:rPr>
          <w:rFonts w:ascii="Times New Roman" w:hAnsi="Times New Roman"/>
          <w:lang w:val="ru-RU"/>
        </w:rPr>
        <w:t>17):</w:t>
      </w:r>
    </w:p>
    <w:p w14:paraId="14CBFF8D" w14:textId="77777777" w:rsidR="0063194C" w:rsidRDefault="0063194C" w:rsidP="0063194C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DA83104" wp14:editId="286D3AF9">
            <wp:extent cx="2662555" cy="954405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6F14" w14:textId="77777777" w:rsidR="0063194C" w:rsidRPr="008134C4" w:rsidRDefault="0063194C" w:rsidP="0063194C">
      <w:pPr>
        <w:spacing w:after="80"/>
        <w:jc w:val="center"/>
        <w:rPr>
          <w:rFonts w:ascii="Times New Roman" w:hAnsi="Times New Roman"/>
          <w:lang w:val="ru-RU"/>
        </w:rPr>
      </w:pPr>
      <w:r w:rsidRPr="008134C4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8134C4">
        <w:rPr>
          <w:rFonts w:ascii="Times New Roman" w:hAnsi="Times New Roman"/>
          <w:lang w:val="ru-RU"/>
        </w:rPr>
        <w:t>17. Диалоговая форма для удаления заголовка поезда</w:t>
      </w:r>
    </w:p>
    <w:p w14:paraId="2B0D4E93" w14:textId="77777777" w:rsidR="0063194C" w:rsidRPr="008134C4" w:rsidRDefault="0063194C" w:rsidP="0063194C">
      <w:pPr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388C1E11" w14:textId="2E11F1BF" w:rsidR="0063194C" w:rsidRDefault="0063194C" w:rsidP="0063194C">
      <w:pPr>
        <w:spacing w:after="80"/>
        <w:ind w:firstLine="454"/>
        <w:jc w:val="both"/>
        <w:rPr>
          <w:lang w:val="ru-RU"/>
        </w:rPr>
      </w:pPr>
      <w:commentRangeStart w:id="595"/>
      <w:r>
        <w:rPr>
          <w:rFonts w:ascii="Times New Roman" w:hAnsi="Times New Roman"/>
          <w:lang w:val="ru-RU"/>
        </w:rPr>
        <w:t>Т</w:t>
      </w:r>
      <w:r w:rsidRPr="008134C4">
        <w:rPr>
          <w:rFonts w:ascii="Times New Roman" w:hAnsi="Times New Roman"/>
          <w:lang w:val="ru-RU"/>
        </w:rPr>
        <w:t>екущий заголовок поезда удалится только при условии</w:t>
      </w:r>
      <w:commentRangeEnd w:id="595"/>
      <w:r w:rsidR="00602430">
        <w:rPr>
          <w:rStyle w:val="aff2"/>
        </w:rPr>
        <w:commentReference w:id="595"/>
      </w:r>
      <w:r w:rsidRPr="008134C4">
        <w:rPr>
          <w:rFonts w:ascii="Times New Roman" w:hAnsi="Times New Roman"/>
          <w:lang w:val="ru-RU"/>
        </w:rPr>
        <w:t>, что он не содержал вагоны</w:t>
      </w:r>
      <w:del w:id="596" w:author="Shuba, Irina V" w:date="2020-01-13T09:42:00Z">
        <w:r w:rsidRPr="008134C4" w:rsidDel="00D61260">
          <w:rPr>
            <w:rFonts w:ascii="Times New Roman" w:hAnsi="Times New Roman"/>
            <w:lang w:val="ru-RU"/>
          </w:rPr>
          <w:delText>,</w:delText>
        </w:r>
      </w:del>
      <w:ins w:id="597" w:author="Shuba, Irina V" w:date="2020-01-13T09:42:00Z">
        <w:r w:rsidR="00D61260">
          <w:rPr>
            <w:rFonts w:ascii="Times New Roman" w:hAnsi="Times New Roman"/>
            <w:lang w:val="ru-RU"/>
          </w:rPr>
          <w:t xml:space="preserve"> или </w:t>
        </w:r>
      </w:ins>
      <w:del w:id="598" w:author="Shuba, Irina V" w:date="2020-01-13T09:42:00Z">
        <w:r w:rsidRPr="008134C4" w:rsidDel="00D61260">
          <w:rPr>
            <w:rFonts w:ascii="Times New Roman" w:hAnsi="Times New Roman"/>
            <w:lang w:val="ru-RU"/>
          </w:rPr>
          <w:delText xml:space="preserve"> т.е.</w:delText>
        </w:r>
      </w:del>
      <w:r w:rsidRPr="008134C4">
        <w:rPr>
          <w:rFonts w:ascii="Times New Roman" w:hAnsi="Times New Roman"/>
          <w:lang w:val="ru-RU"/>
        </w:rPr>
        <w:t xml:space="preserve"> если были набраны вагоны в данном поезде, затем удалены</w:t>
      </w:r>
      <w:ins w:id="599" w:author="Shuba, Irina V" w:date="2020-01-13T09:42:00Z">
        <w:r w:rsidR="00D61260">
          <w:rPr>
            <w:rFonts w:ascii="Times New Roman" w:hAnsi="Times New Roman"/>
            <w:lang w:val="ru-RU"/>
          </w:rPr>
          <w:t>.</w:t>
        </w:r>
      </w:ins>
      <w:del w:id="600" w:author="Shuba, Irina V" w:date="2020-01-13T09:42:00Z">
        <w:r w:rsidRPr="008134C4" w:rsidDel="00D61260">
          <w:rPr>
            <w:rFonts w:ascii="Times New Roman" w:hAnsi="Times New Roman"/>
            <w:lang w:val="ru-RU"/>
          </w:rPr>
          <w:delText>, то данный заголовок не удали</w:delText>
        </w:r>
      </w:del>
      <w:del w:id="601" w:author="Shuba, Irina V" w:date="2020-01-13T09:43:00Z">
        <w:r w:rsidRPr="008134C4" w:rsidDel="00D61260">
          <w:rPr>
            <w:rFonts w:ascii="Times New Roman" w:hAnsi="Times New Roman"/>
            <w:lang w:val="ru-RU"/>
          </w:rPr>
          <w:delText>тся.</w:delText>
        </w:r>
      </w:del>
      <w:r w:rsidRPr="008134C4">
        <w:rPr>
          <w:rFonts w:ascii="Times New Roman" w:hAnsi="Times New Roman"/>
          <w:lang w:val="ru-RU"/>
        </w:rPr>
        <w:t xml:space="preserve"> </w:t>
      </w:r>
    </w:p>
    <w:p w14:paraId="726A42A5" w14:textId="77777777" w:rsidR="0063194C" w:rsidRPr="00AA4B84" w:rsidRDefault="0063194C" w:rsidP="0063194C">
      <w:pPr>
        <w:pStyle w:val="3"/>
        <w:numPr>
          <w:ilvl w:val="2"/>
          <w:numId w:val="17"/>
        </w:numPr>
        <w:ind w:left="2835" w:hanging="850"/>
        <w:jc w:val="center"/>
        <w:rPr>
          <w:rFonts w:ascii="Times New Roman" w:hAnsi="Times New Roman"/>
          <w:color w:val="auto"/>
          <w:szCs w:val="28"/>
          <w:lang w:val="ru-RU"/>
        </w:rPr>
      </w:pPr>
      <w:r w:rsidRPr="00AA4B84">
        <w:rPr>
          <w:rFonts w:ascii="Times New Roman" w:hAnsi="Times New Roman"/>
          <w:color w:val="auto"/>
          <w:szCs w:val="28"/>
          <w:lang w:val="ru-RU"/>
        </w:rPr>
        <w:t>Форма ввода «Информация по поезду прибытия»</w:t>
      </w:r>
    </w:p>
    <w:p w14:paraId="718BB74A" w14:textId="77777777" w:rsidR="0063194C" w:rsidRPr="00AA4B84" w:rsidRDefault="0063194C" w:rsidP="0063194C">
      <w:pPr>
        <w:rPr>
          <w:rFonts w:ascii="Times New Roman" w:hAnsi="Times New Roman"/>
          <w:sz w:val="14"/>
          <w:szCs w:val="16"/>
          <w:lang w:val="ru-RU"/>
        </w:rPr>
      </w:pPr>
    </w:p>
    <w:p w14:paraId="18037BC2" w14:textId="77777777" w:rsidR="0063194C" w:rsidRPr="00AA4B84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AA4B84">
        <w:rPr>
          <w:rFonts w:ascii="Times New Roman" w:hAnsi="Times New Roman"/>
          <w:szCs w:val="28"/>
          <w:lang w:val="ru-RU"/>
        </w:rPr>
        <w:t xml:space="preserve">Для ввода, корректировки, удаления вагонов поезда, а также </w:t>
      </w:r>
      <w:commentRangeStart w:id="602"/>
      <w:commentRangeStart w:id="603"/>
      <w:r w:rsidRPr="00AA4B84">
        <w:rPr>
          <w:rFonts w:ascii="Times New Roman" w:hAnsi="Times New Roman"/>
          <w:szCs w:val="28"/>
          <w:lang w:val="ru-RU"/>
        </w:rPr>
        <w:t>просмотра</w:t>
      </w:r>
      <w:commentRangeEnd w:id="602"/>
      <w:r w:rsidR="00576B24">
        <w:rPr>
          <w:rStyle w:val="aff2"/>
        </w:rPr>
        <w:commentReference w:id="602"/>
      </w:r>
      <w:commentRangeEnd w:id="603"/>
      <w:r w:rsidR="003551AA">
        <w:rPr>
          <w:rStyle w:val="aff2"/>
        </w:rPr>
        <w:commentReference w:id="603"/>
      </w:r>
      <w:r w:rsidRPr="00AA4B84">
        <w:rPr>
          <w:rFonts w:ascii="Times New Roman" w:hAnsi="Times New Roman"/>
          <w:szCs w:val="28"/>
          <w:lang w:val="ru-RU"/>
        </w:rPr>
        <w:t xml:space="preserve"> перечня вагонов поезда, прибывшего на комбинат, предназначена форма ввода </w:t>
      </w:r>
      <w:r w:rsidRPr="00AA4B84">
        <w:rPr>
          <w:rFonts w:ascii="Times New Roman" w:hAnsi="Times New Roman"/>
          <w:lang w:val="ru-RU"/>
        </w:rPr>
        <w:t>«Информация по поезду прибытия» (рис.</w:t>
      </w:r>
      <w:r w:rsidRPr="0045494D">
        <w:rPr>
          <w:rFonts w:ascii="Times New Roman" w:hAnsi="Times New Roman"/>
        </w:rPr>
        <w:t> </w:t>
      </w:r>
      <w:r w:rsidRPr="00AA4B84">
        <w:rPr>
          <w:rFonts w:ascii="Times New Roman" w:hAnsi="Times New Roman"/>
          <w:lang w:val="ru-RU"/>
        </w:rPr>
        <w:t>18):</w:t>
      </w:r>
    </w:p>
    <w:p w14:paraId="58AF8E47" w14:textId="77777777" w:rsidR="0063194C" w:rsidRPr="00B1533D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1533D">
        <w:rPr>
          <w:rFonts w:ascii="Times New Roman" w:hAnsi="Times New Roman"/>
          <w:lang w:val="ru-RU"/>
        </w:rPr>
        <w:t>Для вызова данной формы необходимо выбрать заголовок поезда и нажать клавишу «</w:t>
      </w:r>
      <w:r w:rsidRPr="0045494D">
        <w:rPr>
          <w:rFonts w:ascii="Times New Roman" w:hAnsi="Times New Roman"/>
        </w:rPr>
        <w:t>Enter</w:t>
      </w:r>
      <w:r w:rsidRPr="00B1533D">
        <w:rPr>
          <w:rFonts w:ascii="Times New Roman" w:hAnsi="Times New Roman"/>
          <w:lang w:val="ru-RU"/>
        </w:rPr>
        <w:t>» на клавиатуре, находясь на форме ввода «Поезда по прибытию» (рис.</w:t>
      </w:r>
      <w:r w:rsidRPr="0045494D">
        <w:rPr>
          <w:rFonts w:ascii="Times New Roman" w:hAnsi="Times New Roman"/>
        </w:rPr>
        <w:t> </w:t>
      </w:r>
      <w:r w:rsidRPr="00B1533D">
        <w:rPr>
          <w:rFonts w:ascii="Times New Roman" w:hAnsi="Times New Roman"/>
          <w:lang w:val="ru-RU"/>
        </w:rPr>
        <w:t>13).</w:t>
      </w:r>
    </w:p>
    <w:p w14:paraId="61F21A99" w14:textId="77777777" w:rsidR="0063194C" w:rsidRPr="00B1533D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1533D">
        <w:rPr>
          <w:rFonts w:ascii="Times New Roman" w:hAnsi="Times New Roman"/>
          <w:lang w:val="ru-RU"/>
        </w:rPr>
        <w:t>Форма «Информация по поезду прибытия» визуально делится на 5 частей (областей):</w:t>
      </w:r>
    </w:p>
    <w:p w14:paraId="1FF35380" w14:textId="77777777" w:rsidR="0063194C" w:rsidRPr="0045494D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r w:rsidRPr="0045494D">
        <w:rPr>
          <w:rFonts w:ascii="Times New Roman" w:hAnsi="Times New Roman"/>
          <w:szCs w:val="28"/>
        </w:rPr>
        <w:t>Титул  (</w:t>
      </w:r>
      <w:r w:rsidRPr="0045494D">
        <w:rPr>
          <w:rFonts w:ascii="Times New Roman" w:hAnsi="Times New Roman"/>
        </w:rPr>
        <w:t xml:space="preserve">верхняя </w:t>
      </w:r>
      <w:r w:rsidRPr="0045494D">
        <w:rPr>
          <w:rFonts w:ascii="Times New Roman" w:hAnsi="Times New Roman"/>
          <w:szCs w:val="28"/>
        </w:rPr>
        <w:t>часть);</w:t>
      </w:r>
    </w:p>
    <w:p w14:paraId="54D708E6" w14:textId="77777777" w:rsidR="0063194C" w:rsidRPr="00B1533D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B1533D">
        <w:rPr>
          <w:rFonts w:ascii="Times New Roman" w:hAnsi="Times New Roman"/>
          <w:lang w:val="ru-RU"/>
        </w:rPr>
        <w:t xml:space="preserve">Перечень вагонов (левая </w:t>
      </w:r>
      <w:r w:rsidRPr="00B1533D">
        <w:rPr>
          <w:rFonts w:ascii="Times New Roman" w:hAnsi="Times New Roman"/>
          <w:szCs w:val="28"/>
          <w:lang w:val="ru-RU"/>
        </w:rPr>
        <w:t xml:space="preserve">средняя </w:t>
      </w:r>
      <w:r w:rsidRPr="00B1533D">
        <w:rPr>
          <w:rFonts w:ascii="Times New Roman" w:hAnsi="Times New Roman"/>
          <w:lang w:val="ru-RU"/>
        </w:rPr>
        <w:t>часть)</w:t>
      </w:r>
      <w:r w:rsidRPr="00B1533D">
        <w:rPr>
          <w:rFonts w:ascii="Times New Roman" w:hAnsi="Times New Roman"/>
          <w:szCs w:val="28"/>
          <w:lang w:val="ru-RU"/>
        </w:rPr>
        <w:t>;</w:t>
      </w:r>
    </w:p>
    <w:p w14:paraId="587D509F" w14:textId="77777777" w:rsidR="0063194C" w:rsidRPr="00B1533D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B1533D">
        <w:rPr>
          <w:rFonts w:ascii="Times New Roman" w:hAnsi="Times New Roman"/>
          <w:szCs w:val="28"/>
          <w:lang w:val="ru-RU"/>
        </w:rPr>
        <w:t>Информация по вагону (средняя часть);</w:t>
      </w:r>
    </w:p>
    <w:p w14:paraId="5A8AC145" w14:textId="77777777" w:rsidR="0063194C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B1533D">
        <w:rPr>
          <w:rFonts w:ascii="Times New Roman" w:hAnsi="Times New Roman"/>
          <w:szCs w:val="28"/>
          <w:lang w:val="ru-RU"/>
        </w:rPr>
        <w:t>Сведения ЭДО УЗ (правая средняя часть);</w:t>
      </w:r>
    </w:p>
    <w:p w14:paraId="18256848" w14:textId="77777777" w:rsidR="0063194C" w:rsidRDefault="0063194C" w:rsidP="0063194C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ru-RU"/>
        </w:rPr>
        <w:t>Сведения с подхода ( правая средняя часть)</w:t>
      </w:r>
    </w:p>
    <w:p w14:paraId="6E1E616E" w14:textId="08E7D020" w:rsidR="0063194C" w:rsidRDefault="0063194C" w:rsidP="0063194C">
      <w:pPr>
        <w:rPr>
          <w:lang w:val="ru-RU"/>
        </w:rPr>
      </w:pPr>
      <w:del w:id="605" w:author="Shuba, Irina V" w:date="2020-01-13T10:55:00Z">
        <w:r w:rsidDel="00A57D8A">
          <w:rPr>
            <w:noProof/>
            <w:lang w:val="ru-RU" w:eastAsia="ru-RU"/>
          </w:rPr>
          <w:lastRenderedPageBreak/>
          <w:drawing>
            <wp:inline distT="0" distB="0" distL="0" distR="0" wp14:anchorId="017C381B" wp14:editId="40282248">
              <wp:extent cx="5345430" cy="3426460"/>
              <wp:effectExtent l="0" t="0" r="7620" b="2540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45430" cy="34264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E8C998C" w14:textId="5433575E" w:rsidR="0063194C" w:rsidRDefault="00A57D8A" w:rsidP="0063194C">
      <w:pPr>
        <w:rPr>
          <w:lang w:val="ru-RU"/>
        </w:rPr>
      </w:pPr>
      <w:del w:id="606" w:author="Shuba, Irina V" w:date="2020-01-14T12:02:00Z">
        <w:r w:rsidDel="00F871F7">
          <w:fldChar w:fldCharType="begin"/>
        </w:r>
        <w:r w:rsidDel="00F871F7">
          <w:fldChar w:fldCharType="end"/>
        </w:r>
      </w:del>
    </w:p>
    <w:p w14:paraId="1F730513" w14:textId="7BBD8CA9" w:rsidR="00F871F7" w:rsidRDefault="00F871F7" w:rsidP="0063194C">
      <w:pPr>
        <w:spacing w:after="80"/>
        <w:ind w:left="1077" w:hanging="1644"/>
        <w:jc w:val="center"/>
        <w:rPr>
          <w:ins w:id="607" w:author="Shuba, Irina V" w:date="2020-01-14T12:02:00Z"/>
          <w:lang w:val="ru-RU"/>
        </w:rPr>
      </w:pPr>
      <w:ins w:id="608" w:author="Shuba, Irina V" w:date="2020-01-14T12:02:00Z">
        <w:r>
          <w:object w:dxaOrig="12052" w:dyaOrig="7256" w14:anchorId="5E72C87F">
            <v:shape id="_x0000_i1026" type="#_x0000_t75" style="width:467.25pt;height:281.25pt" o:ole="">
              <v:imagedata r:id="rId34" o:title=""/>
            </v:shape>
            <o:OLEObject Type="Embed" ProgID="Visio.Drawing.11" ShapeID="_x0000_i1026" DrawAspect="Content" ObjectID="_1640529100" r:id="rId35"/>
          </w:object>
        </w:r>
      </w:ins>
    </w:p>
    <w:p w14:paraId="12EB4895" w14:textId="77777777" w:rsidR="0063194C" w:rsidRPr="00C52781" w:rsidRDefault="0063194C" w:rsidP="0063194C">
      <w:pPr>
        <w:spacing w:after="80"/>
        <w:ind w:left="1077" w:hanging="1644"/>
        <w:jc w:val="center"/>
        <w:rPr>
          <w:rFonts w:ascii="Times New Roman" w:hAnsi="Times New Roman"/>
          <w:szCs w:val="28"/>
          <w:lang w:val="ru-RU"/>
        </w:rPr>
      </w:pPr>
      <w:r>
        <w:rPr>
          <w:lang w:val="ru-RU"/>
        </w:rPr>
        <w:t>Рис. 18 Форма ввода информации по поезду прибытия</w:t>
      </w:r>
    </w:p>
    <w:p w14:paraId="674C42DC" w14:textId="77777777" w:rsidR="0063194C" w:rsidRPr="0045494D" w:rsidRDefault="0063194C" w:rsidP="0063194C">
      <w:pPr>
        <w:pStyle w:val="4"/>
        <w:numPr>
          <w:ilvl w:val="3"/>
          <w:numId w:val="18"/>
        </w:numPr>
        <w:rPr>
          <w:rFonts w:ascii="Times New Roman" w:hAnsi="Times New Roman"/>
          <w:i w:val="0"/>
          <w:color w:val="auto"/>
        </w:rPr>
      </w:pPr>
      <w:r w:rsidRPr="0045494D">
        <w:rPr>
          <w:rFonts w:ascii="Times New Roman" w:hAnsi="Times New Roman"/>
          <w:i w:val="0"/>
          <w:color w:val="auto"/>
        </w:rPr>
        <w:t>Область формы «Титул»</w:t>
      </w:r>
    </w:p>
    <w:p w14:paraId="73ADDDBE" w14:textId="77777777" w:rsidR="0063194C" w:rsidRDefault="0063194C" w:rsidP="0063194C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230D6AC" wp14:editId="76A8493A">
            <wp:extent cx="5556885" cy="36195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AA79" w14:textId="77777777" w:rsidR="0063194C" w:rsidRDefault="0063194C" w:rsidP="0063194C">
      <w:pPr>
        <w:rPr>
          <w:lang w:val="ru-RU"/>
        </w:rPr>
      </w:pPr>
    </w:p>
    <w:p w14:paraId="3038C5E4" w14:textId="77777777" w:rsidR="0063194C" w:rsidRPr="007D278F" w:rsidRDefault="0063194C" w:rsidP="0063194C">
      <w:pPr>
        <w:spacing w:after="80"/>
        <w:jc w:val="center"/>
        <w:rPr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 w:rsidRPr="007D278F">
        <w:rPr>
          <w:rFonts w:ascii="Times New Roman" w:hAnsi="Times New Roman"/>
          <w:lang w:val="ru-RU"/>
        </w:rPr>
        <w:t>19. Область формы «</w:t>
      </w:r>
      <w:r w:rsidRPr="007D278F">
        <w:rPr>
          <w:rFonts w:ascii="Times New Roman" w:hAnsi="Times New Roman"/>
          <w:szCs w:val="28"/>
          <w:lang w:val="ru-RU"/>
        </w:rPr>
        <w:t>Титул</w:t>
      </w:r>
      <w:r w:rsidRPr="007D278F">
        <w:rPr>
          <w:rFonts w:ascii="Times New Roman" w:hAnsi="Times New Roman"/>
          <w:lang w:val="ru-RU"/>
        </w:rPr>
        <w:t>»</w:t>
      </w:r>
    </w:p>
    <w:p w14:paraId="0D0C7EE4" w14:textId="77777777" w:rsidR="0063194C" w:rsidRPr="007D278F" w:rsidRDefault="0063194C" w:rsidP="0063194C">
      <w:pPr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336CBA1C" w14:textId="77777777" w:rsidR="0063194C" w:rsidRPr="007D278F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>Область формы «</w:t>
      </w:r>
      <w:r w:rsidRPr="007D278F">
        <w:rPr>
          <w:rFonts w:ascii="Times New Roman" w:hAnsi="Times New Roman"/>
          <w:szCs w:val="28"/>
          <w:lang w:val="ru-RU"/>
        </w:rPr>
        <w:t>Титул</w:t>
      </w:r>
      <w:r w:rsidRPr="007D278F">
        <w:rPr>
          <w:rFonts w:ascii="Times New Roman" w:hAnsi="Times New Roman"/>
          <w:lang w:val="ru-RU"/>
        </w:rPr>
        <w:t>» содержит краткую информацию о поезде прибытия.</w:t>
      </w:r>
    </w:p>
    <w:p w14:paraId="6D2C905F" w14:textId="77777777" w:rsidR="0063194C" w:rsidRPr="007D278F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</w:p>
    <w:p w14:paraId="61AB824C" w14:textId="77777777" w:rsidR="0063194C" w:rsidRPr="0063194C" w:rsidRDefault="0063194C" w:rsidP="0063194C">
      <w:pPr>
        <w:pStyle w:val="4"/>
        <w:numPr>
          <w:ilvl w:val="0"/>
          <w:numId w:val="0"/>
        </w:numPr>
        <w:ind w:left="2694"/>
        <w:jc w:val="center"/>
        <w:rPr>
          <w:rFonts w:ascii="Times New Roman" w:hAnsi="Times New Roman"/>
          <w:i w:val="0"/>
          <w:color w:val="auto"/>
          <w:lang w:val="ru-RU"/>
        </w:rPr>
      </w:pPr>
      <w:bookmarkStart w:id="609" w:name="_Toc497895118"/>
      <w:r w:rsidRPr="0063194C">
        <w:rPr>
          <w:rFonts w:ascii="Times New Roman" w:hAnsi="Times New Roman"/>
          <w:i w:val="0"/>
          <w:color w:val="auto"/>
          <w:lang w:val="ru-RU"/>
        </w:rPr>
        <w:t>6</w:t>
      </w:r>
      <w:r>
        <w:rPr>
          <w:rFonts w:ascii="Times New Roman" w:hAnsi="Times New Roman"/>
          <w:i w:val="0"/>
          <w:color w:val="auto"/>
          <w:lang w:val="ru-RU"/>
        </w:rPr>
        <w:t>.</w:t>
      </w:r>
      <w:r w:rsidRPr="0063194C">
        <w:rPr>
          <w:rFonts w:ascii="Times New Roman" w:hAnsi="Times New Roman"/>
          <w:i w:val="0"/>
          <w:color w:val="auto"/>
          <w:lang w:val="ru-RU"/>
        </w:rPr>
        <w:t>1</w:t>
      </w:r>
      <w:r>
        <w:rPr>
          <w:rFonts w:ascii="Times New Roman" w:hAnsi="Times New Roman"/>
          <w:i w:val="0"/>
          <w:color w:val="auto"/>
          <w:lang w:val="ru-RU"/>
        </w:rPr>
        <w:t>.</w:t>
      </w:r>
      <w:r w:rsidRPr="0063194C">
        <w:rPr>
          <w:rFonts w:ascii="Times New Roman" w:hAnsi="Times New Roman"/>
          <w:i w:val="0"/>
          <w:color w:val="auto"/>
          <w:lang w:val="ru-RU"/>
        </w:rPr>
        <w:t>4</w:t>
      </w:r>
      <w:r>
        <w:rPr>
          <w:rFonts w:ascii="Times New Roman" w:hAnsi="Times New Roman"/>
          <w:i w:val="0"/>
          <w:color w:val="auto"/>
          <w:lang w:val="ru-RU"/>
        </w:rPr>
        <w:t>.</w:t>
      </w:r>
      <w:r w:rsidRPr="0063194C">
        <w:rPr>
          <w:rFonts w:ascii="Times New Roman" w:hAnsi="Times New Roman"/>
          <w:i w:val="0"/>
          <w:color w:val="auto"/>
          <w:lang w:val="ru-RU"/>
        </w:rPr>
        <w:t xml:space="preserve">2 </w:t>
      </w:r>
      <w:r w:rsidRPr="00C8030A">
        <w:rPr>
          <w:rFonts w:ascii="Times New Roman" w:hAnsi="Times New Roman"/>
          <w:i w:val="0"/>
          <w:color w:val="auto"/>
          <w:lang w:val="ru-RU"/>
        </w:rPr>
        <w:t xml:space="preserve"> </w:t>
      </w:r>
      <w:r w:rsidRPr="0063194C">
        <w:rPr>
          <w:rFonts w:ascii="Times New Roman" w:hAnsi="Times New Roman"/>
          <w:i w:val="0"/>
          <w:color w:val="auto"/>
          <w:lang w:val="ru-RU"/>
        </w:rPr>
        <w:t>Область формы «Перечень вагонов»</w:t>
      </w:r>
      <w:bookmarkEnd w:id="609"/>
    </w:p>
    <w:p w14:paraId="0BB28C22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>Область формы «Перечень вагонов» (рис.</w:t>
      </w:r>
      <w:r w:rsidRPr="0045494D">
        <w:rPr>
          <w:rFonts w:ascii="Times New Roman" w:hAnsi="Times New Roman"/>
        </w:rPr>
        <w:t> </w:t>
      </w:r>
      <w:r w:rsidRPr="007D278F">
        <w:rPr>
          <w:rFonts w:ascii="Times New Roman" w:hAnsi="Times New Roman"/>
          <w:lang w:val="ru-RU"/>
        </w:rPr>
        <w:t>20) состоит из таблицы данных, содержащую краткую информацию о вагонах поезда, прибывшего на комбинат, общий вес груза, а также группы кнопок, предназначенных для ввода нового вагона, корректировки уже введенных данных по вагону, для удаления вагона</w:t>
      </w:r>
      <w:r>
        <w:rPr>
          <w:rFonts w:ascii="Times New Roman" w:hAnsi="Times New Roman"/>
          <w:lang w:val="ru-RU"/>
        </w:rPr>
        <w:t xml:space="preserve">, для трансформации данных в </w:t>
      </w:r>
      <w:r>
        <w:rPr>
          <w:rFonts w:ascii="Times New Roman" w:hAnsi="Times New Roman"/>
        </w:rPr>
        <w:t>EXCEL</w:t>
      </w:r>
      <w:r>
        <w:rPr>
          <w:rFonts w:ascii="Times New Roman" w:hAnsi="Times New Roman"/>
          <w:lang w:val="ru-RU"/>
        </w:rPr>
        <w:t xml:space="preserve">. </w:t>
      </w:r>
    </w:p>
    <w:p w14:paraId="5BB6A4C1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>Также присутствует информация о том, кто создал данную строку данных о вагоне и кто последний вносил изменения в данную строку данных.</w:t>
      </w:r>
    </w:p>
    <w:p w14:paraId="08DB66FE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Данная область заполняется при сохранении данных в области формы « Информация по вагону».</w:t>
      </w:r>
    </w:p>
    <w:p w14:paraId="640AE0CF" w14:textId="77777777" w:rsidR="0063194C" w:rsidRDefault="0063194C" w:rsidP="0063194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10E3C3B" wp14:editId="0A2972F0">
            <wp:extent cx="3506874" cy="636972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105" cy="637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4A6E" w14:textId="77777777" w:rsidR="0063194C" w:rsidRDefault="0063194C" w:rsidP="0063194C">
      <w:pPr>
        <w:tabs>
          <w:tab w:val="left" w:pos="142"/>
        </w:tabs>
        <w:spacing w:after="80"/>
        <w:ind w:firstLine="454"/>
        <w:jc w:val="both"/>
        <w:rPr>
          <w:ins w:id="610" w:author="Shuba, Irina V" w:date="2020-01-13T09:49:00Z"/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Рис.</w:t>
      </w:r>
      <w:r w:rsidRPr="0039193D">
        <w:rPr>
          <w:rFonts w:ascii="Times New Roman" w:hAnsi="Times New Roman"/>
          <w:lang w:val="ru-RU"/>
        </w:rPr>
        <w:t xml:space="preserve">20 </w:t>
      </w:r>
      <w:r>
        <w:rPr>
          <w:rFonts w:ascii="Times New Roman" w:hAnsi="Times New Roman"/>
          <w:lang w:val="ru-RU"/>
        </w:rPr>
        <w:t>Область формы « Перечень вагонов»</w:t>
      </w:r>
    </w:p>
    <w:p w14:paraId="548F7006" w14:textId="76F50AF5" w:rsidR="00255349" w:rsidRPr="0039193D" w:rsidRDefault="00255349" w:rsidP="0063194C">
      <w:pPr>
        <w:tabs>
          <w:tab w:val="left" w:pos="142"/>
        </w:tabs>
        <w:spacing w:after="80"/>
        <w:ind w:firstLine="454"/>
        <w:jc w:val="both"/>
        <w:rPr>
          <w:rFonts w:ascii="Times New Roman" w:hAnsi="Times New Roman"/>
          <w:lang w:val="ru-RU"/>
        </w:rPr>
      </w:pPr>
      <w:ins w:id="611" w:author="Shuba, Irina V" w:date="2020-01-13T09:49:00Z">
        <w:r>
          <w:rPr>
            <w:rFonts w:ascii="Times New Roman" w:hAnsi="Times New Roman"/>
            <w:lang w:val="ru-RU"/>
          </w:rPr>
          <w:t>После сохранения вагонов в данной области, а</w:t>
        </w:r>
        <w:r>
          <w:rPr>
            <w:lang w:val="ru-RU"/>
          </w:rPr>
          <w:t xml:space="preserve">втоматически вагоны попадут на станцию примыкания и путь  ( указанный в заголовке поезда)  . </w:t>
        </w:r>
      </w:ins>
      <w:ins w:id="612" w:author="Shuba, Irina V" w:date="2020-01-13T09:50:00Z">
        <w:r>
          <w:rPr>
            <w:lang w:val="ru-RU"/>
          </w:rPr>
          <w:t xml:space="preserve"> ( ТЗ по </w:t>
        </w:r>
      </w:ins>
      <w:ins w:id="613" w:author="Shuba, Irina V" w:date="2020-01-13T09:49:00Z">
        <w:r>
          <w:rPr>
            <w:lang w:val="ru-RU"/>
          </w:rPr>
          <w:t xml:space="preserve"> опис</w:t>
        </w:r>
      </w:ins>
      <w:ins w:id="614" w:author="Shuba, Irina V" w:date="2020-01-13T09:50:00Z">
        <w:r>
          <w:rPr>
            <w:lang w:val="ru-RU"/>
          </w:rPr>
          <w:t xml:space="preserve">анию </w:t>
        </w:r>
      </w:ins>
      <w:ins w:id="615" w:author="Shuba, Irina V" w:date="2020-01-13T09:49:00Z">
        <w:r>
          <w:rPr>
            <w:lang w:val="ru-RU"/>
          </w:rPr>
          <w:t xml:space="preserve"> перемещени</w:t>
        </w:r>
      </w:ins>
      <w:ins w:id="616" w:author="Shuba, Irina V" w:date="2020-01-13T09:50:00Z">
        <w:r>
          <w:rPr>
            <w:lang w:val="ru-RU"/>
          </w:rPr>
          <w:t>я</w:t>
        </w:r>
      </w:ins>
      <w:ins w:id="617" w:author="Shuba, Irina V" w:date="2020-01-13T09:49:00Z">
        <w:r>
          <w:rPr>
            <w:lang w:val="ru-RU"/>
          </w:rPr>
          <w:t xml:space="preserve"> вагонов на территории</w:t>
        </w:r>
      </w:ins>
      <w:ins w:id="618" w:author="Shuba, Irina V" w:date="2020-01-13T09:50:00Z">
        <w:r>
          <w:rPr>
            <w:lang w:val="ru-RU"/>
          </w:rPr>
          <w:t xml:space="preserve"> предприятия)</w:t>
        </w:r>
      </w:ins>
    </w:p>
    <w:p w14:paraId="32B720A6" w14:textId="77777777" w:rsidR="0063194C" w:rsidRPr="007D278F" w:rsidRDefault="0063194C" w:rsidP="0063194C">
      <w:pPr>
        <w:pStyle w:val="4"/>
        <w:numPr>
          <w:ilvl w:val="0"/>
          <w:numId w:val="0"/>
        </w:numPr>
        <w:ind w:left="2694"/>
        <w:jc w:val="center"/>
        <w:rPr>
          <w:rFonts w:ascii="Times New Roman" w:hAnsi="Times New Roman"/>
          <w:i w:val="0"/>
          <w:color w:val="auto"/>
          <w:lang w:val="ru-RU"/>
        </w:rPr>
      </w:pPr>
      <w:bookmarkStart w:id="619" w:name="_Toc497895119"/>
      <w:r>
        <w:rPr>
          <w:rFonts w:ascii="Times New Roman" w:hAnsi="Times New Roman"/>
          <w:i w:val="0"/>
          <w:color w:val="auto"/>
          <w:lang w:val="ru-RU"/>
        </w:rPr>
        <w:t>6.1.4.3</w:t>
      </w:r>
      <w:r w:rsidRPr="007D278F">
        <w:rPr>
          <w:rFonts w:ascii="Times New Roman" w:hAnsi="Times New Roman"/>
          <w:i w:val="0"/>
          <w:color w:val="auto"/>
          <w:lang w:val="ru-RU"/>
        </w:rPr>
        <w:t xml:space="preserve"> Область формы «Информация по вагону»</w:t>
      </w:r>
      <w:bookmarkEnd w:id="619"/>
    </w:p>
    <w:p w14:paraId="366C4D1B" w14:textId="77777777" w:rsidR="0063194C" w:rsidRPr="007D278F" w:rsidRDefault="0063194C" w:rsidP="0063194C">
      <w:pPr>
        <w:spacing w:after="80"/>
        <w:ind w:firstLine="454"/>
        <w:jc w:val="both"/>
        <w:rPr>
          <w:rFonts w:ascii="Times New Roman" w:hAnsi="Times New Roman"/>
          <w:sz w:val="16"/>
          <w:szCs w:val="16"/>
          <w:lang w:val="ru-RU"/>
        </w:rPr>
      </w:pPr>
    </w:p>
    <w:p w14:paraId="73D6E59D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>Область формы «</w:t>
      </w:r>
      <w:r w:rsidRPr="007D278F">
        <w:rPr>
          <w:rFonts w:ascii="Times New Roman" w:hAnsi="Times New Roman"/>
          <w:szCs w:val="28"/>
          <w:lang w:val="ru-RU"/>
        </w:rPr>
        <w:t>Информация по вагону</w:t>
      </w:r>
      <w:r w:rsidRPr="007D278F">
        <w:rPr>
          <w:rFonts w:ascii="Times New Roman" w:hAnsi="Times New Roman"/>
          <w:lang w:val="ru-RU"/>
        </w:rPr>
        <w:t>» (рис.</w:t>
      </w:r>
      <w:r w:rsidRPr="0045494D">
        <w:rPr>
          <w:rFonts w:ascii="Times New Roman" w:hAnsi="Times New Roman"/>
        </w:rPr>
        <w:t> </w:t>
      </w:r>
      <w:r w:rsidRPr="007D278F">
        <w:rPr>
          <w:rFonts w:ascii="Times New Roman" w:hAnsi="Times New Roman"/>
          <w:lang w:val="ru-RU"/>
        </w:rPr>
        <w:t>21) содержит перечень полей ввода для отображения и ввода информации о вагоне, который прибывает на комбинат.</w:t>
      </w:r>
    </w:p>
    <w:p w14:paraId="1633ABF4" w14:textId="77777777" w:rsidR="0063194C" w:rsidRDefault="0063194C" w:rsidP="0063194C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Обязательные поля выделены желтым цветом, не обязательные поля выделены розовым </w:t>
      </w:r>
      <w:commentRangeStart w:id="620"/>
      <w:r>
        <w:rPr>
          <w:rFonts w:ascii="Times New Roman" w:hAnsi="Times New Roman"/>
          <w:lang w:val="ru-RU"/>
        </w:rPr>
        <w:t>цветом</w:t>
      </w:r>
      <w:commentRangeEnd w:id="620"/>
      <w:r w:rsidR="00AE1C80">
        <w:rPr>
          <w:rStyle w:val="aff2"/>
        </w:rPr>
        <w:commentReference w:id="620"/>
      </w:r>
      <w:r>
        <w:rPr>
          <w:rFonts w:ascii="Times New Roman" w:hAnsi="Times New Roman"/>
          <w:lang w:val="ru-RU"/>
        </w:rPr>
        <w:t>.</w:t>
      </w:r>
    </w:p>
    <w:p w14:paraId="5758631E" w14:textId="3F0CA351" w:rsidR="0063194C" w:rsidRDefault="0063194C" w:rsidP="0063194C">
      <w:pPr>
        <w:ind w:firstLine="708"/>
        <w:rPr>
          <w:lang w:val="ru-RU"/>
        </w:rPr>
      </w:pPr>
      <w:del w:id="621" w:author="Shuba, Irina V" w:date="2020-01-13T10:59:00Z">
        <w:r w:rsidDel="00A57D8A">
          <w:rPr>
            <w:noProof/>
            <w:lang w:val="ru-RU" w:eastAsia="ru-RU"/>
          </w:rPr>
          <w:drawing>
            <wp:inline distT="0" distB="0" distL="0" distR="0" wp14:anchorId="732B09F2" wp14:editId="62E23948">
              <wp:extent cx="4501662" cy="5613690"/>
              <wp:effectExtent l="0" t="0" r="0" b="6350"/>
              <wp:docPr id="24" name="Рисунок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20149" cy="563674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DF4791" w14:textId="14086EB3" w:rsidR="0063194C" w:rsidRDefault="00A57D8A" w:rsidP="0063194C">
      <w:pPr>
        <w:rPr>
          <w:lang w:val="ru-RU"/>
        </w:rPr>
      </w:pPr>
      <w:ins w:id="622" w:author="Shuba, Irina V" w:date="2020-01-13T10:59:00Z">
        <w:r>
          <w:rPr>
            <w:noProof/>
            <w:lang w:val="ru-RU" w:eastAsia="ru-RU"/>
          </w:rPr>
          <w:lastRenderedPageBreak/>
          <w:drawing>
            <wp:inline distT="0" distB="0" distL="0" distR="0" wp14:anchorId="7DB878B2" wp14:editId="503172A8">
              <wp:extent cx="3581400" cy="4448175"/>
              <wp:effectExtent l="0" t="0" r="0" b="9525"/>
              <wp:docPr id="47" name="Рисунок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81400" cy="4448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4C9856E" w14:textId="77777777" w:rsidR="0063194C" w:rsidRPr="00172878" w:rsidRDefault="0063194C" w:rsidP="0063194C">
      <w:pPr>
        <w:rPr>
          <w:rFonts w:ascii="Times New Roman" w:hAnsi="Times New Roman"/>
          <w:lang w:val="ru-RU"/>
        </w:rPr>
      </w:pPr>
      <w:r>
        <w:rPr>
          <w:lang w:val="ru-RU"/>
        </w:rPr>
        <w:tab/>
      </w:r>
      <w:r>
        <w:rPr>
          <w:rFonts w:ascii="Times New Roman" w:hAnsi="Times New Roman"/>
          <w:noProof/>
          <w:lang w:val="ru-RU" w:eastAsia="ru-RU"/>
        </w:rPr>
        <w:t xml:space="preserve">Рис. 21 </w:t>
      </w:r>
      <w:r w:rsidRPr="007D278F">
        <w:rPr>
          <w:rFonts w:ascii="Times New Roman" w:hAnsi="Times New Roman"/>
          <w:lang w:val="ru-RU"/>
        </w:rPr>
        <w:t>Область формы «</w:t>
      </w:r>
      <w:r w:rsidRPr="007D278F">
        <w:rPr>
          <w:rFonts w:ascii="Times New Roman" w:hAnsi="Times New Roman"/>
          <w:szCs w:val="28"/>
          <w:lang w:val="ru-RU"/>
        </w:rPr>
        <w:t>Информация по вагону</w:t>
      </w:r>
      <w:r w:rsidRPr="007D278F">
        <w:rPr>
          <w:rFonts w:ascii="Times New Roman" w:hAnsi="Times New Roman"/>
          <w:lang w:val="ru-RU"/>
        </w:rPr>
        <w:t>»</w:t>
      </w:r>
    </w:p>
    <w:p w14:paraId="32109B43" w14:textId="77777777" w:rsidR="0063194C" w:rsidRPr="00CC0586" w:rsidRDefault="0063194C" w:rsidP="0063194C">
      <w:pPr>
        <w:spacing w:after="200" w:line="276" w:lineRule="auto"/>
        <w:contextualSpacing/>
        <w:rPr>
          <w:rFonts w:ascii="Times New Roman" w:hAnsi="Times New Roman"/>
          <w:lang w:val="ru-RU"/>
        </w:rPr>
      </w:pPr>
      <w:r w:rsidRPr="00CC0586">
        <w:rPr>
          <w:rFonts w:ascii="Times New Roman" w:hAnsi="Times New Roman"/>
          <w:lang w:val="ru-RU"/>
        </w:rPr>
        <w:t>Пе</w:t>
      </w:r>
      <w:r>
        <w:rPr>
          <w:rFonts w:ascii="Times New Roman" w:hAnsi="Times New Roman"/>
          <w:lang w:val="ru-RU"/>
        </w:rPr>
        <w:t>реход от поля к полю</w:t>
      </w:r>
      <w:r w:rsidRPr="00CC0586">
        <w:rPr>
          <w:rFonts w:ascii="Times New Roman" w:hAnsi="Times New Roman"/>
          <w:lang w:val="ru-RU"/>
        </w:rPr>
        <w:t xml:space="preserve"> через </w:t>
      </w:r>
      <w:r w:rsidRPr="00CC0586">
        <w:rPr>
          <w:rFonts w:ascii="Times New Roman" w:hAnsi="Times New Roman"/>
        </w:rPr>
        <w:t>ENTER</w:t>
      </w:r>
      <w:r>
        <w:rPr>
          <w:rFonts w:ascii="Times New Roman" w:hAnsi="Times New Roman"/>
          <w:lang w:val="ru-RU"/>
        </w:rPr>
        <w:t>. Предусмотреть кнопку для возвращения к полю выше.</w:t>
      </w:r>
    </w:p>
    <w:p w14:paraId="42212C10" w14:textId="77777777" w:rsidR="0063194C" w:rsidRDefault="0063194C" w:rsidP="0063194C">
      <w:pPr>
        <w:rPr>
          <w:lang w:val="ru-RU"/>
        </w:rPr>
      </w:pPr>
    </w:p>
    <w:p w14:paraId="0DA429AC" w14:textId="77777777" w:rsidR="0063194C" w:rsidRPr="007D278F" w:rsidRDefault="0063194C">
      <w:pPr>
        <w:pStyle w:val="4"/>
        <w:numPr>
          <w:ilvl w:val="0"/>
          <w:numId w:val="0"/>
        </w:numPr>
        <w:ind w:left="2694"/>
        <w:rPr>
          <w:rFonts w:ascii="Times New Roman" w:hAnsi="Times New Roman"/>
          <w:i w:val="0"/>
          <w:color w:val="auto"/>
          <w:lang w:val="ru-RU"/>
        </w:rPr>
        <w:pPrChange w:id="623" w:author="Shuba, Irina V" w:date="2020-01-14T12:03:00Z">
          <w:pPr>
            <w:pStyle w:val="4"/>
            <w:numPr>
              <w:ilvl w:val="0"/>
              <w:numId w:val="0"/>
            </w:numPr>
            <w:ind w:left="2694" w:firstLine="0"/>
            <w:jc w:val="center"/>
          </w:pPr>
        </w:pPrChange>
      </w:pPr>
      <w:r>
        <w:rPr>
          <w:rFonts w:ascii="Times New Roman" w:hAnsi="Times New Roman"/>
          <w:i w:val="0"/>
          <w:color w:val="auto"/>
          <w:lang w:val="ru-RU"/>
        </w:rPr>
        <w:t>6.1.4.4.</w:t>
      </w:r>
      <w:r w:rsidRPr="007D278F">
        <w:rPr>
          <w:rFonts w:ascii="Times New Roman" w:hAnsi="Times New Roman"/>
          <w:i w:val="0"/>
          <w:color w:val="auto"/>
          <w:lang w:val="ru-RU"/>
        </w:rPr>
        <w:t>Область формы «</w:t>
      </w:r>
      <w:r w:rsidRPr="007D278F">
        <w:rPr>
          <w:rFonts w:ascii="Times New Roman" w:hAnsi="Times New Roman"/>
          <w:i w:val="0"/>
          <w:color w:val="auto"/>
          <w:szCs w:val="28"/>
          <w:lang w:val="ru-RU"/>
        </w:rPr>
        <w:t>Сведения ЭДО УЗ</w:t>
      </w:r>
      <w:r w:rsidRPr="007D278F">
        <w:rPr>
          <w:rFonts w:ascii="Times New Roman" w:hAnsi="Times New Roman"/>
          <w:i w:val="0"/>
          <w:color w:val="auto"/>
          <w:lang w:val="ru-RU"/>
        </w:rPr>
        <w:t>»</w:t>
      </w:r>
    </w:p>
    <w:p w14:paraId="6DDF6660" w14:textId="77777777" w:rsidR="0063194C" w:rsidRPr="007D278F" w:rsidRDefault="0063194C" w:rsidP="0063194C">
      <w:pPr>
        <w:rPr>
          <w:rFonts w:ascii="Times New Roman" w:hAnsi="Times New Roman"/>
          <w:b/>
          <w:sz w:val="16"/>
          <w:szCs w:val="16"/>
          <w:lang w:val="ru-RU"/>
        </w:rPr>
      </w:pPr>
    </w:p>
    <w:p w14:paraId="2E67683D" w14:textId="77777777" w:rsidR="0063194C" w:rsidRPr="00112831" w:rsidRDefault="0063194C" w:rsidP="0063194C">
      <w:pPr>
        <w:ind w:firstLine="454"/>
        <w:jc w:val="center"/>
        <w:rPr>
          <w:rFonts w:ascii="Times New Roman" w:hAnsi="Times New Roman"/>
          <w:sz w:val="8"/>
          <w:szCs w:val="8"/>
          <w:lang w:val="ru-RU"/>
        </w:rPr>
      </w:pPr>
    </w:p>
    <w:p w14:paraId="5016AD46" w14:textId="62C2200C" w:rsidR="0063194C" w:rsidRPr="00514713" w:rsidRDefault="00F871F7" w:rsidP="0063194C">
      <w:pPr>
        <w:jc w:val="both"/>
        <w:rPr>
          <w:lang w:val="ru-RU"/>
        </w:rPr>
      </w:pPr>
      <w:ins w:id="624" w:author="Shuba, Irina V" w:date="2020-01-14T12:04:00Z">
        <w:r>
          <w:rPr>
            <w:lang w:val="ru-RU"/>
          </w:rPr>
          <w:t xml:space="preserve">              </w:t>
        </w:r>
      </w:ins>
      <w:r w:rsidR="0063194C">
        <w:rPr>
          <w:lang w:val="ru-RU"/>
        </w:rPr>
        <w:t xml:space="preserve"> </w:t>
      </w:r>
      <w:commentRangeStart w:id="625"/>
      <w:r w:rsidR="0063194C" w:rsidRPr="00514713">
        <w:rPr>
          <w:rFonts w:ascii="Times New Roman" w:hAnsi="Times New Roman"/>
          <w:lang w:val="ru-RU"/>
        </w:rPr>
        <w:t>В случае групповой накладной и удачном поиске номера накладной в ЭПД, будет предоставлена возможность выбрать вагон</w:t>
      </w:r>
      <w:r w:rsidR="0063194C">
        <w:rPr>
          <w:rFonts w:ascii="Times New Roman" w:hAnsi="Times New Roman"/>
          <w:lang w:val="ru-RU"/>
        </w:rPr>
        <w:t>.</w:t>
      </w:r>
      <w:commentRangeEnd w:id="625"/>
      <w:r w:rsidR="00576B24">
        <w:rPr>
          <w:rStyle w:val="aff2"/>
        </w:rPr>
        <w:commentReference w:id="625"/>
      </w:r>
      <w:ins w:id="626" w:author="Shuba, Irina V" w:date="2020-01-13T11:00:00Z">
        <w:r w:rsidR="00A57D8A">
          <w:rPr>
            <w:rFonts w:ascii="Times New Roman" w:hAnsi="Times New Roman"/>
            <w:lang w:val="ru-RU"/>
          </w:rPr>
          <w:t xml:space="preserve"> </w:t>
        </w:r>
        <w:r w:rsidR="00A57D8A" w:rsidRPr="00A57D8A">
          <w:rPr>
            <w:lang w:val="ru-RU"/>
          </w:rPr>
          <w:t xml:space="preserve"> </w:t>
        </w:r>
        <w:r w:rsidR="00A57D8A">
          <w:rPr>
            <w:lang w:val="ru-RU"/>
          </w:rPr>
          <w:t>Автоматическое получение информации должно быть основным режимом. Ручной ввод – только в случае форс-мажора.</w:t>
        </w:r>
      </w:ins>
    </w:p>
    <w:p w14:paraId="11022A5A" w14:textId="77777777" w:rsidR="0063194C" w:rsidRPr="007D278F" w:rsidRDefault="0063194C" w:rsidP="0063194C">
      <w:pPr>
        <w:pStyle w:val="4"/>
        <w:numPr>
          <w:ilvl w:val="3"/>
          <w:numId w:val="22"/>
        </w:numPr>
        <w:rPr>
          <w:rFonts w:ascii="Times New Roman" w:hAnsi="Times New Roman"/>
          <w:i w:val="0"/>
          <w:color w:val="auto"/>
          <w:lang w:val="ru-RU"/>
        </w:rPr>
      </w:pPr>
      <w:r>
        <w:rPr>
          <w:rFonts w:ascii="Times New Roman" w:hAnsi="Times New Roman"/>
          <w:i w:val="0"/>
          <w:color w:val="auto"/>
          <w:lang w:val="ru-RU"/>
        </w:rPr>
        <w:t xml:space="preserve"> </w:t>
      </w:r>
      <w:r w:rsidRPr="007D278F">
        <w:rPr>
          <w:rFonts w:ascii="Times New Roman" w:hAnsi="Times New Roman"/>
          <w:i w:val="0"/>
          <w:color w:val="auto"/>
          <w:lang w:val="ru-RU"/>
        </w:rPr>
        <w:t>Область формы «</w:t>
      </w:r>
      <w:r>
        <w:rPr>
          <w:rFonts w:ascii="Times New Roman" w:hAnsi="Times New Roman"/>
          <w:i w:val="0"/>
          <w:color w:val="auto"/>
          <w:lang w:val="ru-RU"/>
        </w:rPr>
        <w:t>Подходы</w:t>
      </w:r>
      <w:r w:rsidRPr="007D278F">
        <w:rPr>
          <w:rFonts w:ascii="Times New Roman" w:hAnsi="Times New Roman"/>
          <w:i w:val="0"/>
          <w:color w:val="auto"/>
          <w:lang w:val="ru-RU"/>
        </w:rPr>
        <w:t>»</w:t>
      </w:r>
    </w:p>
    <w:p w14:paraId="1B1F82F5" w14:textId="77777777" w:rsidR="0063194C" w:rsidRPr="0063194C" w:rsidRDefault="0063194C" w:rsidP="0063194C">
      <w:pPr>
        <w:ind w:firstLine="454"/>
        <w:jc w:val="center"/>
        <w:rPr>
          <w:rFonts w:ascii="Times New Roman" w:hAnsi="Times New Roman"/>
          <w:sz w:val="8"/>
          <w:szCs w:val="8"/>
          <w:lang w:val="ru-RU"/>
        </w:rPr>
      </w:pPr>
      <w:r w:rsidRPr="0045494D">
        <w:object w:dxaOrig="15128" w:dyaOrig="10" w14:anchorId="346A2210">
          <v:shape id="_x0000_i1027" type="#_x0000_t75" style="width:756pt;height:.75pt" o:ole="">
            <v:imagedata r:id="rId40" o:title=""/>
          </v:shape>
          <o:OLEObject Type="Embed" ProgID="Photoshop.Image.7" ShapeID="_x0000_i1027" DrawAspect="Content" ObjectID="_1640529101" r:id="rId41">
            <o:FieldCodes>\s</o:FieldCodes>
          </o:OLEObject>
        </w:object>
      </w:r>
    </w:p>
    <w:p w14:paraId="22EFB6B0" w14:textId="644AE47A" w:rsidR="0063194C" w:rsidRPr="007D278F" w:rsidRDefault="00A57D8A">
      <w:pPr>
        <w:jc w:val="both"/>
        <w:rPr>
          <w:lang w:val="ru-RU"/>
        </w:rPr>
        <w:pPrChange w:id="627" w:author="Shuba, Irina V" w:date="2020-01-14T16:09:00Z">
          <w:pPr/>
        </w:pPrChange>
      </w:pPr>
      <w:ins w:id="628" w:author="Shuba, Irina V" w:date="2020-01-13T11:01:00Z">
        <w:r>
          <w:rPr>
            <w:rFonts w:ascii="Times New Roman" w:hAnsi="Times New Roman"/>
            <w:lang w:val="ru-RU"/>
          </w:rPr>
          <w:t xml:space="preserve">           </w:t>
        </w:r>
      </w:ins>
      <w:commentRangeStart w:id="629"/>
      <w:r w:rsidR="0063194C" w:rsidRPr="007D278F">
        <w:rPr>
          <w:rFonts w:ascii="Times New Roman" w:hAnsi="Times New Roman"/>
          <w:lang w:val="ru-RU"/>
        </w:rPr>
        <w:t>Область формы «</w:t>
      </w:r>
      <w:r w:rsidR="0063194C">
        <w:rPr>
          <w:rFonts w:ascii="Times New Roman" w:hAnsi="Times New Roman"/>
          <w:lang w:val="ru-RU"/>
        </w:rPr>
        <w:t>Подходы</w:t>
      </w:r>
      <w:r w:rsidR="0063194C" w:rsidRPr="007D278F">
        <w:rPr>
          <w:rFonts w:ascii="Times New Roman" w:hAnsi="Times New Roman"/>
          <w:lang w:val="ru-RU"/>
        </w:rPr>
        <w:t xml:space="preserve">» содержит информацию </w:t>
      </w:r>
      <w:r w:rsidR="0063194C">
        <w:rPr>
          <w:rFonts w:ascii="Times New Roman" w:hAnsi="Times New Roman"/>
          <w:lang w:val="ru-RU"/>
        </w:rPr>
        <w:t xml:space="preserve">о номерах вагонов. Формируется после </w:t>
      </w:r>
      <w:del w:id="630" w:author="Shuba, Irina V" w:date="2020-01-13T11:00:00Z">
        <w:r w:rsidR="0063194C" w:rsidDel="00A57D8A">
          <w:rPr>
            <w:rFonts w:ascii="Times New Roman" w:hAnsi="Times New Roman"/>
            <w:lang w:val="ru-RU"/>
          </w:rPr>
          <w:delText xml:space="preserve">внесения индекса </w:delText>
        </w:r>
      </w:del>
      <w:ins w:id="631" w:author="Shuba, Irina V" w:date="2020-01-13T11:00:00Z">
        <w:r>
          <w:rPr>
            <w:rFonts w:ascii="Times New Roman" w:hAnsi="Times New Roman"/>
            <w:lang w:val="ru-RU"/>
          </w:rPr>
          <w:t xml:space="preserve">выбора поезда </w:t>
        </w:r>
      </w:ins>
      <w:del w:id="632" w:author="Shuba, Irina V" w:date="2020-01-13T11:00:00Z">
        <w:r w:rsidR="0063194C" w:rsidDel="00A57D8A">
          <w:rPr>
            <w:rFonts w:ascii="Times New Roman" w:hAnsi="Times New Roman"/>
            <w:lang w:val="ru-RU"/>
          </w:rPr>
          <w:delText>поезд</w:delText>
        </w:r>
      </w:del>
      <w:del w:id="633" w:author="Shuba, Irina V" w:date="2020-01-13T11:01:00Z">
        <w:r w:rsidR="0063194C" w:rsidDel="00A57D8A">
          <w:rPr>
            <w:rFonts w:ascii="Times New Roman" w:hAnsi="Times New Roman"/>
            <w:lang w:val="ru-RU"/>
          </w:rPr>
          <w:delText>а</w:delText>
        </w:r>
      </w:del>
      <w:r w:rsidR="0063194C">
        <w:rPr>
          <w:rFonts w:ascii="Times New Roman" w:hAnsi="Times New Roman"/>
          <w:lang w:val="ru-RU"/>
        </w:rPr>
        <w:t xml:space="preserve"> в ф</w:t>
      </w:r>
      <w:r w:rsidR="0063194C" w:rsidRPr="00A859AA">
        <w:rPr>
          <w:rFonts w:ascii="Times New Roman" w:hAnsi="Times New Roman"/>
          <w:szCs w:val="28"/>
          <w:lang w:val="ru-RU"/>
        </w:rPr>
        <w:t>орм</w:t>
      </w:r>
      <w:del w:id="634" w:author="Shuba, Irina V" w:date="2020-01-13T11:01:00Z">
        <w:r w:rsidR="0063194C" w:rsidDel="00A57D8A">
          <w:rPr>
            <w:rFonts w:ascii="Times New Roman" w:hAnsi="Times New Roman"/>
            <w:szCs w:val="28"/>
            <w:lang w:val="ru-RU"/>
          </w:rPr>
          <w:delText>у</w:delText>
        </w:r>
      </w:del>
      <w:ins w:id="635" w:author="Shuba, Irina V" w:date="2020-01-13T11:01:00Z">
        <w:r>
          <w:rPr>
            <w:rFonts w:ascii="Times New Roman" w:hAnsi="Times New Roman"/>
            <w:szCs w:val="28"/>
            <w:lang w:val="ru-RU"/>
          </w:rPr>
          <w:t>е</w:t>
        </w:r>
      </w:ins>
      <w:r w:rsidR="0063194C" w:rsidRPr="00A859AA">
        <w:rPr>
          <w:rFonts w:ascii="Times New Roman" w:hAnsi="Times New Roman"/>
          <w:szCs w:val="28"/>
          <w:lang w:val="ru-RU"/>
        </w:rPr>
        <w:t xml:space="preserve"> ввода «Поезда по прибытию</w:t>
      </w:r>
      <w:r w:rsidR="0063194C">
        <w:rPr>
          <w:rFonts w:ascii="Times New Roman" w:hAnsi="Times New Roman"/>
          <w:szCs w:val="28"/>
          <w:lang w:val="ru-RU"/>
        </w:rPr>
        <w:t>».</w:t>
      </w:r>
      <w:ins w:id="636" w:author="Shuba, Irina V" w:date="2020-01-13T11:01:00Z">
        <w:r>
          <w:rPr>
            <w:rFonts w:ascii="Times New Roman" w:hAnsi="Times New Roman"/>
            <w:szCs w:val="28"/>
            <w:lang w:val="ru-RU"/>
          </w:rPr>
          <w:t xml:space="preserve"> </w:t>
        </w:r>
      </w:ins>
      <w:ins w:id="637" w:author="Shuba, Irina V" w:date="2020-01-13T11:05:00Z">
        <w:r w:rsidR="00BF724B">
          <w:rPr>
            <w:rFonts w:ascii="Times New Roman" w:hAnsi="Times New Roman"/>
            <w:szCs w:val="28"/>
            <w:lang w:val="ru-RU"/>
          </w:rPr>
          <w:t xml:space="preserve"> Данная область заполняется </w:t>
        </w:r>
      </w:ins>
      <w:ins w:id="638" w:author="Shuba, Irina V" w:date="2020-01-13T11:02:00Z">
        <w:r>
          <w:rPr>
            <w:rFonts w:ascii="Times New Roman" w:hAnsi="Times New Roman"/>
            <w:szCs w:val="28"/>
            <w:lang w:val="ru-RU"/>
          </w:rPr>
          <w:t xml:space="preserve">№№ </w:t>
        </w:r>
        <w:proofErr w:type="gramStart"/>
        <w:r>
          <w:rPr>
            <w:rFonts w:ascii="Times New Roman" w:hAnsi="Times New Roman"/>
            <w:szCs w:val="28"/>
            <w:lang w:val="ru-RU"/>
          </w:rPr>
          <w:t>вагонов</w:t>
        </w:r>
      </w:ins>
      <w:ins w:id="639" w:author="Shuba, Irina V" w:date="2020-01-13T11:05:00Z">
        <w:r w:rsidR="00BF724B">
          <w:rPr>
            <w:rFonts w:ascii="Times New Roman" w:hAnsi="Times New Roman"/>
            <w:szCs w:val="28"/>
            <w:lang w:val="ru-RU"/>
          </w:rPr>
          <w:t xml:space="preserve">, </w:t>
        </w:r>
      </w:ins>
      <w:ins w:id="640" w:author="Shuba, Irina V" w:date="2020-01-13T11:02:00Z">
        <w:r>
          <w:rPr>
            <w:rFonts w:ascii="Times New Roman" w:hAnsi="Times New Roman"/>
            <w:szCs w:val="28"/>
            <w:lang w:val="ru-RU"/>
          </w:rPr>
          <w:t xml:space="preserve"> переданн</w:t>
        </w:r>
      </w:ins>
      <w:ins w:id="641" w:author="Shuba, Irina V" w:date="2020-01-13T11:06:00Z">
        <w:r w:rsidR="00BF724B">
          <w:rPr>
            <w:rFonts w:ascii="Times New Roman" w:hAnsi="Times New Roman"/>
            <w:szCs w:val="28"/>
            <w:lang w:val="ru-RU"/>
          </w:rPr>
          <w:t>ы</w:t>
        </w:r>
      </w:ins>
      <w:ins w:id="642" w:author="Shuba, Irina V" w:date="2020-01-14T16:08:00Z">
        <w:r w:rsidR="00224B4A">
          <w:rPr>
            <w:rFonts w:ascii="Times New Roman" w:hAnsi="Times New Roman"/>
            <w:szCs w:val="28"/>
            <w:lang w:val="ru-RU"/>
          </w:rPr>
          <w:t>ми</w:t>
        </w:r>
      </w:ins>
      <w:proofErr w:type="gramEnd"/>
      <w:ins w:id="643" w:author="Shuba, Irina V" w:date="2020-01-13T11:02:00Z">
        <w:r>
          <w:rPr>
            <w:rFonts w:ascii="Times New Roman" w:hAnsi="Times New Roman"/>
            <w:szCs w:val="28"/>
            <w:lang w:val="ru-RU"/>
          </w:rPr>
          <w:t xml:space="preserve"> МЕТАЛЛУРГТРАНСОМ </w:t>
        </w:r>
      </w:ins>
      <w:ins w:id="644" w:author="Shuba, Irina V" w:date="2020-01-13T11:03:00Z">
        <w:r>
          <w:rPr>
            <w:rFonts w:ascii="Times New Roman" w:hAnsi="Times New Roman"/>
            <w:szCs w:val="28"/>
            <w:lang w:val="ru-RU"/>
          </w:rPr>
          <w:t>по поездам на подходах.</w:t>
        </w:r>
      </w:ins>
    </w:p>
    <w:commentRangeEnd w:id="629"/>
    <w:p w14:paraId="614054ED" w14:textId="77777777" w:rsidR="0063194C" w:rsidRDefault="00576B24">
      <w:pPr>
        <w:tabs>
          <w:tab w:val="left" w:pos="934"/>
        </w:tabs>
        <w:jc w:val="both"/>
        <w:rPr>
          <w:lang w:val="ru-RU"/>
        </w:rPr>
        <w:pPrChange w:id="645" w:author="Shuba, Irina V" w:date="2020-01-14T16:09:00Z">
          <w:pPr>
            <w:tabs>
              <w:tab w:val="left" w:pos="934"/>
            </w:tabs>
          </w:pPr>
        </w:pPrChange>
      </w:pPr>
      <w:r>
        <w:rPr>
          <w:rStyle w:val="aff2"/>
        </w:rPr>
        <w:commentReference w:id="629"/>
      </w:r>
    </w:p>
    <w:p w14:paraId="7C0703E0" w14:textId="77777777" w:rsidR="0063194C" w:rsidRDefault="0063194C" w:rsidP="0063194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66A985CB" wp14:editId="107EAF9D">
            <wp:simplePos x="0" y="0"/>
            <wp:positionH relativeFrom="margin">
              <wp:posOffset>0</wp:posOffset>
            </wp:positionH>
            <wp:positionV relativeFrom="paragraph">
              <wp:posOffset>180340</wp:posOffset>
            </wp:positionV>
            <wp:extent cx="873125" cy="1419225"/>
            <wp:effectExtent l="0" t="0" r="3175" b="952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06" cy="143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CAB47" w14:textId="77777777" w:rsidR="0063194C" w:rsidRPr="0063194C" w:rsidRDefault="0063194C" w:rsidP="0063194C">
      <w:pPr>
        <w:rPr>
          <w:lang w:val="ru-RU"/>
        </w:rPr>
      </w:pPr>
    </w:p>
    <w:p w14:paraId="30B382DC" w14:textId="77777777" w:rsidR="0063194C" w:rsidRPr="0063194C" w:rsidRDefault="0063194C" w:rsidP="0063194C">
      <w:pPr>
        <w:rPr>
          <w:lang w:val="ru-RU"/>
        </w:rPr>
      </w:pPr>
    </w:p>
    <w:p w14:paraId="71AFF102" w14:textId="77777777" w:rsidR="0063194C" w:rsidRPr="0063194C" w:rsidRDefault="0063194C" w:rsidP="0063194C">
      <w:pPr>
        <w:rPr>
          <w:lang w:val="ru-RU"/>
        </w:rPr>
      </w:pPr>
    </w:p>
    <w:p w14:paraId="05BDD7AF" w14:textId="77777777" w:rsidR="0063194C" w:rsidRPr="0063194C" w:rsidRDefault="0063194C" w:rsidP="0063194C">
      <w:pPr>
        <w:rPr>
          <w:lang w:val="ru-RU"/>
        </w:rPr>
      </w:pPr>
    </w:p>
    <w:p w14:paraId="5F081516" w14:textId="77777777" w:rsidR="0063194C" w:rsidRPr="0063194C" w:rsidRDefault="0063194C" w:rsidP="0063194C">
      <w:pPr>
        <w:rPr>
          <w:lang w:val="ru-RU"/>
        </w:rPr>
      </w:pPr>
    </w:p>
    <w:p w14:paraId="541DD5E4" w14:textId="77777777" w:rsidR="0063194C" w:rsidRPr="0063194C" w:rsidRDefault="0063194C" w:rsidP="0063194C">
      <w:pPr>
        <w:rPr>
          <w:lang w:val="ru-RU"/>
        </w:rPr>
      </w:pPr>
    </w:p>
    <w:p w14:paraId="17A3710F" w14:textId="77777777" w:rsidR="0063194C" w:rsidRPr="0063194C" w:rsidRDefault="0063194C" w:rsidP="0063194C">
      <w:pPr>
        <w:rPr>
          <w:lang w:val="ru-RU"/>
        </w:rPr>
      </w:pPr>
    </w:p>
    <w:p w14:paraId="74350F22" w14:textId="77777777" w:rsidR="0063194C" w:rsidRPr="0063194C" w:rsidRDefault="0063194C" w:rsidP="0063194C">
      <w:pPr>
        <w:rPr>
          <w:lang w:val="ru-RU"/>
        </w:rPr>
      </w:pPr>
    </w:p>
    <w:p w14:paraId="32927E84" w14:textId="77777777" w:rsidR="0063194C" w:rsidRDefault="0063194C" w:rsidP="0063194C">
      <w:pPr>
        <w:rPr>
          <w:lang w:val="ru-RU"/>
        </w:rPr>
      </w:pPr>
    </w:p>
    <w:p w14:paraId="390C6ED6" w14:textId="77777777" w:rsidR="0063194C" w:rsidRDefault="0063194C" w:rsidP="0063194C">
      <w:pPr>
        <w:ind w:firstLine="708"/>
        <w:rPr>
          <w:ins w:id="646" w:author="Shuba, Irina V" w:date="2020-01-14T12:04:00Z"/>
          <w:lang w:val="ru-RU"/>
        </w:rPr>
      </w:pPr>
      <w:r>
        <w:rPr>
          <w:lang w:val="ru-RU"/>
        </w:rPr>
        <w:t>Рис.  22 Форма « Сведения ЭДО УЗ» и « Подходы».</w:t>
      </w:r>
    </w:p>
    <w:p w14:paraId="221DF1DE" w14:textId="77777777" w:rsidR="00F871F7" w:rsidRDefault="00F871F7" w:rsidP="0063194C">
      <w:pPr>
        <w:ind w:firstLine="708"/>
        <w:rPr>
          <w:lang w:val="ru-RU"/>
        </w:rPr>
      </w:pPr>
    </w:p>
    <w:p w14:paraId="2D04DC43" w14:textId="42A72AB3" w:rsidR="0063194C" w:rsidRDefault="00F871F7">
      <w:pPr>
        <w:jc w:val="center"/>
        <w:rPr>
          <w:ins w:id="647" w:author="Shuba, Irina V" w:date="2020-01-14T12:04:00Z"/>
          <w:b/>
          <w:lang w:val="ru-RU"/>
        </w:rPr>
        <w:pPrChange w:id="648" w:author="Shuba, Irina V" w:date="2020-01-14T12:04:00Z">
          <w:pPr/>
        </w:pPrChange>
      </w:pPr>
      <w:ins w:id="649" w:author="Shuba, Irina V" w:date="2020-01-14T12:03:00Z">
        <w:r w:rsidRPr="00F871F7">
          <w:rPr>
            <w:b/>
            <w:lang w:val="ru-RU"/>
            <w:rPrChange w:id="650" w:author="Shuba, Irina V" w:date="2020-01-14T12:04:00Z">
              <w:rPr>
                <w:lang w:val="ru-RU"/>
              </w:rPr>
            </w:rPrChange>
          </w:rPr>
          <w:t xml:space="preserve">Область формы « </w:t>
        </w:r>
      </w:ins>
      <w:ins w:id="651" w:author="Shuba, Irina V" w:date="2020-01-14T12:04:00Z">
        <w:r w:rsidRPr="00F871F7">
          <w:rPr>
            <w:b/>
            <w:rPrChange w:id="652" w:author="Shuba, Irina V" w:date="2020-01-14T12:04:00Z">
              <w:rPr/>
            </w:rPrChange>
          </w:rPr>
          <w:t>INTELLECT</w:t>
        </w:r>
        <w:r w:rsidRPr="00F871F7">
          <w:rPr>
            <w:b/>
            <w:lang w:val="ru-RU"/>
            <w:rPrChange w:id="653" w:author="Shuba, Irina V" w:date="2020-01-14T12:04:00Z">
              <w:rPr>
                <w:lang w:val="ru-RU"/>
              </w:rPr>
            </w:rPrChange>
          </w:rPr>
          <w:t>»</w:t>
        </w:r>
      </w:ins>
    </w:p>
    <w:p w14:paraId="71D48725" w14:textId="7C2C196F" w:rsidR="00F871F7" w:rsidRDefault="00BB3CD9">
      <w:pPr>
        <w:rPr>
          <w:ins w:id="654" w:author="Shuba, Irina V" w:date="2020-01-14T13:44:00Z"/>
          <w:rFonts w:ascii="Times New Roman" w:hAnsi="Times New Roman"/>
          <w:lang w:val="ru-RU"/>
        </w:rPr>
      </w:pPr>
      <w:ins w:id="655" w:author="Shuba, Irina V" w:date="2020-01-14T13:19:00Z">
        <w:r w:rsidRPr="00BB3CD9">
          <w:rPr>
            <w:rFonts w:ascii="Times New Roman" w:hAnsi="Times New Roman"/>
            <w:lang w:val="ru-RU"/>
            <w:rPrChange w:id="656" w:author="Shuba, Irina V" w:date="2020-01-14T13:19:00Z">
              <w:rPr>
                <w:rFonts w:ascii="Times New Roman" w:hAnsi="Times New Roman"/>
              </w:rPr>
            </w:rPrChange>
          </w:rPr>
          <w:t xml:space="preserve">        </w:t>
        </w:r>
      </w:ins>
      <w:ins w:id="657" w:author="Shuba, Irina V" w:date="2020-01-14T12:04:00Z">
        <w:r w:rsidR="00F871F7" w:rsidRPr="00F871F7">
          <w:rPr>
            <w:rFonts w:ascii="Times New Roman" w:hAnsi="Times New Roman"/>
            <w:lang w:val="ru-RU"/>
            <w:rPrChange w:id="658" w:author="Shuba, Irina V" w:date="2020-01-14T12:04:00Z">
              <w:rPr>
                <w:b/>
                <w:lang w:val="ru-RU"/>
              </w:rPr>
            </w:rPrChange>
          </w:rPr>
          <w:t xml:space="preserve">В область формы « </w:t>
        </w:r>
        <w:r w:rsidR="00F871F7" w:rsidRPr="00F871F7">
          <w:rPr>
            <w:rFonts w:ascii="Times New Roman" w:hAnsi="Times New Roman"/>
            <w:lang w:val="ru-RU"/>
            <w:rPrChange w:id="659" w:author="Shuba, Irina V" w:date="2020-01-14T12:04:00Z">
              <w:rPr>
                <w:b/>
              </w:rPr>
            </w:rPrChange>
          </w:rPr>
          <w:t>intellect</w:t>
        </w:r>
        <w:r w:rsidR="00F871F7" w:rsidRPr="00F871F7">
          <w:rPr>
            <w:rFonts w:ascii="Times New Roman" w:hAnsi="Times New Roman"/>
            <w:lang w:val="ru-RU"/>
            <w:rPrChange w:id="660" w:author="Shuba, Irina V" w:date="2020-01-14T12:04:00Z">
              <w:rPr>
                <w:b/>
                <w:lang w:val="ru-RU"/>
              </w:rPr>
            </w:rPrChange>
          </w:rPr>
          <w:t xml:space="preserve">» </w:t>
        </w:r>
      </w:ins>
      <w:ins w:id="661" w:author="Shuba, Irina V" w:date="2020-01-14T12:05:00Z">
        <w:r w:rsidR="00F871F7">
          <w:rPr>
            <w:rFonts w:ascii="Times New Roman" w:hAnsi="Times New Roman"/>
            <w:lang w:val="ru-RU"/>
          </w:rPr>
          <w:t xml:space="preserve"> попадают №№ вагонов</w:t>
        </w:r>
      </w:ins>
      <w:ins w:id="662" w:author="Shuba, Irina V" w:date="2020-01-14T13:40:00Z">
        <w:r w:rsidR="00F116BE">
          <w:rPr>
            <w:rFonts w:ascii="Times New Roman" w:hAnsi="Times New Roman"/>
            <w:lang w:val="ru-RU"/>
          </w:rPr>
          <w:t xml:space="preserve">, </w:t>
        </w:r>
      </w:ins>
      <w:ins w:id="663" w:author="Shuba, Irina V" w:date="2020-01-14T12:05:00Z">
        <w:r w:rsidR="00F871F7">
          <w:rPr>
            <w:rFonts w:ascii="Times New Roman" w:hAnsi="Times New Roman"/>
            <w:lang w:val="ru-RU"/>
          </w:rPr>
          <w:t xml:space="preserve">  </w:t>
        </w:r>
      </w:ins>
      <w:ins w:id="664" w:author="Shuba, Irina V" w:date="2020-01-14T13:39:00Z">
        <w:r w:rsidR="00F116BE" w:rsidRPr="00F116BE">
          <w:rPr>
            <w:rFonts w:ascii="Times New Roman" w:hAnsi="Times New Roman"/>
            <w:lang w:val="ru-RU"/>
            <w:rPrChange w:id="665" w:author="Shuba, Irina V" w:date="2020-01-14T13:40:00Z">
              <w:rPr>
                <w:rFonts w:ascii="Times New Roman" w:hAnsi="Times New Roman"/>
              </w:rPr>
            </w:rPrChange>
          </w:rPr>
          <w:t xml:space="preserve">переданные в базу данных </w:t>
        </w:r>
      </w:ins>
      <w:ins w:id="666" w:author="Shuba, Irina V" w:date="2020-01-14T13:44:00Z">
        <w:r w:rsidR="00FA201F">
          <w:rPr>
            <w:rFonts w:ascii="Times New Roman" w:hAnsi="Times New Roman"/>
            <w:lang w:val="ru-RU"/>
          </w:rPr>
          <w:t>из</w:t>
        </w:r>
      </w:ins>
      <w:ins w:id="667" w:author="Shuba, Irina V" w:date="2020-01-14T13:41:00Z">
        <w:r w:rsidR="00FA201F">
          <w:rPr>
            <w:rFonts w:ascii="Times New Roman" w:hAnsi="Times New Roman"/>
            <w:lang w:val="ru-RU"/>
          </w:rPr>
          <w:t xml:space="preserve"> </w:t>
        </w:r>
        <w:r w:rsidR="00F116BE">
          <w:rPr>
            <w:rFonts w:ascii="Times New Roman" w:hAnsi="Times New Roman"/>
            <w:lang w:val="ru-RU"/>
          </w:rPr>
          <w:t xml:space="preserve"> системы распознавания </w:t>
        </w:r>
      </w:ins>
      <w:ins w:id="668" w:author="Shuba, Irina V" w:date="2020-01-14T13:42:00Z">
        <w:r w:rsidR="00F116BE">
          <w:rPr>
            <w:rFonts w:ascii="Times New Roman" w:hAnsi="Times New Roman"/>
            <w:lang w:val="ru-RU"/>
          </w:rPr>
          <w:t xml:space="preserve">номеров </w:t>
        </w:r>
      </w:ins>
      <w:ins w:id="669" w:author="Shuba, Irina V" w:date="2020-01-14T13:41:00Z">
        <w:r w:rsidR="00F116BE">
          <w:rPr>
            <w:rFonts w:ascii="Times New Roman" w:hAnsi="Times New Roman"/>
            <w:lang w:val="ru-RU"/>
          </w:rPr>
          <w:t>ва</w:t>
        </w:r>
      </w:ins>
      <w:ins w:id="670" w:author="Shuba, Irina V" w:date="2020-01-14T13:42:00Z">
        <w:r w:rsidR="00F116BE">
          <w:rPr>
            <w:rFonts w:ascii="Times New Roman" w:hAnsi="Times New Roman"/>
            <w:lang w:val="ru-RU"/>
          </w:rPr>
          <w:t>г</w:t>
        </w:r>
      </w:ins>
      <w:ins w:id="671" w:author="Shuba, Irina V" w:date="2020-01-14T13:41:00Z">
        <w:r w:rsidR="00F116BE">
          <w:rPr>
            <w:rFonts w:ascii="Times New Roman" w:hAnsi="Times New Roman"/>
            <w:lang w:val="ru-RU"/>
          </w:rPr>
          <w:t xml:space="preserve">онов </w:t>
        </w:r>
      </w:ins>
      <w:ins w:id="672" w:author="Shuba, Irina V" w:date="2020-01-14T13:42:00Z">
        <w:r w:rsidR="00F116BE">
          <w:rPr>
            <w:rFonts w:ascii="Times New Roman" w:hAnsi="Times New Roman"/>
            <w:lang w:val="ru-RU"/>
          </w:rPr>
          <w:t xml:space="preserve">« </w:t>
        </w:r>
        <w:r w:rsidR="00F116BE">
          <w:rPr>
            <w:rFonts w:ascii="Times New Roman" w:hAnsi="Times New Roman"/>
          </w:rPr>
          <w:t>INTELLECT</w:t>
        </w:r>
        <w:r w:rsidR="00F116BE">
          <w:rPr>
            <w:rFonts w:ascii="Times New Roman" w:hAnsi="Times New Roman"/>
            <w:lang w:val="ru-RU"/>
          </w:rPr>
          <w:t>»</w:t>
        </w:r>
      </w:ins>
      <w:ins w:id="673" w:author="Shuba, Irina V" w:date="2020-01-14T13:44:00Z">
        <w:r w:rsidR="00FA201F">
          <w:rPr>
            <w:rFonts w:ascii="Times New Roman" w:hAnsi="Times New Roman"/>
            <w:lang w:val="ru-RU"/>
          </w:rPr>
          <w:t>.</w:t>
        </w:r>
      </w:ins>
    </w:p>
    <w:p w14:paraId="75B0013B" w14:textId="284450E3" w:rsidR="00FA201F" w:rsidRPr="00F116BE" w:rsidRDefault="00FA201F">
      <w:pPr>
        <w:rPr>
          <w:rFonts w:ascii="Times New Roman" w:hAnsi="Times New Roman"/>
          <w:lang w:val="ru-RU"/>
          <w:rPrChange w:id="674" w:author="Shuba, Irina V" w:date="2020-01-14T13:42:00Z">
            <w:rPr>
              <w:lang w:val="ru-RU"/>
            </w:rPr>
          </w:rPrChange>
        </w:rPr>
      </w:pPr>
      <w:ins w:id="675" w:author="Shuba, Irina V" w:date="2020-01-14T13:45:00Z">
        <w:r>
          <w:rPr>
            <w:rFonts w:ascii="Times New Roman" w:hAnsi="Times New Roman"/>
            <w:lang w:val="ru-RU"/>
          </w:rPr>
          <w:t>№№ вагонов, совпавшие с номерами вагонов, находящи</w:t>
        </w:r>
      </w:ins>
      <w:ins w:id="676" w:author="Shuba, Irina V" w:date="2020-01-14T13:46:00Z">
        <w:r>
          <w:rPr>
            <w:rFonts w:ascii="Times New Roman" w:hAnsi="Times New Roman"/>
            <w:lang w:val="ru-RU"/>
          </w:rPr>
          <w:t>е</w:t>
        </w:r>
      </w:ins>
      <w:ins w:id="677" w:author="Shuba, Irina V" w:date="2020-01-14T13:45:00Z">
        <w:r>
          <w:rPr>
            <w:rFonts w:ascii="Times New Roman" w:hAnsi="Times New Roman"/>
            <w:lang w:val="ru-RU"/>
          </w:rPr>
          <w:t xml:space="preserve">ся в </w:t>
        </w:r>
      </w:ins>
      <w:ins w:id="678" w:author="Shuba, Irina V" w:date="2020-01-14T13:46:00Z">
        <w:r>
          <w:rPr>
            <w:rFonts w:ascii="Times New Roman" w:hAnsi="Times New Roman"/>
            <w:lang w:val="ru-RU"/>
          </w:rPr>
          <w:t xml:space="preserve">области </w:t>
        </w:r>
      </w:ins>
      <w:ins w:id="679" w:author="Shuba, Irina V" w:date="2020-01-14T13:45:00Z">
        <w:r>
          <w:rPr>
            <w:rFonts w:ascii="Times New Roman" w:hAnsi="Times New Roman"/>
            <w:lang w:val="ru-RU"/>
          </w:rPr>
          <w:t>форм</w:t>
        </w:r>
      </w:ins>
      <w:ins w:id="680" w:author="Shuba, Irina V" w:date="2020-01-14T13:46:00Z">
        <w:r>
          <w:rPr>
            <w:rFonts w:ascii="Times New Roman" w:hAnsi="Times New Roman"/>
            <w:lang w:val="ru-RU"/>
          </w:rPr>
          <w:t>ы</w:t>
        </w:r>
      </w:ins>
      <w:ins w:id="681" w:author="Shuba, Irina V" w:date="2020-01-14T13:45:00Z">
        <w:r>
          <w:rPr>
            <w:rFonts w:ascii="Times New Roman" w:hAnsi="Times New Roman"/>
            <w:lang w:val="ru-RU"/>
          </w:rPr>
          <w:t xml:space="preserve"> « Подходы</w:t>
        </w:r>
      </w:ins>
      <w:ins w:id="682" w:author="Shuba, Irina V" w:date="2020-01-14T13:46:00Z">
        <w:r>
          <w:rPr>
            <w:rFonts w:ascii="Times New Roman" w:hAnsi="Times New Roman"/>
            <w:lang w:val="ru-RU"/>
          </w:rPr>
          <w:t>» подсветить зеленым цветом.</w:t>
        </w:r>
      </w:ins>
    </w:p>
    <w:p w14:paraId="2E82CBFC" w14:textId="77777777" w:rsidR="0063194C" w:rsidRPr="005A75FC" w:rsidRDefault="0063194C" w:rsidP="0063194C">
      <w:pPr>
        <w:pStyle w:val="4"/>
        <w:numPr>
          <w:ilvl w:val="3"/>
          <w:numId w:val="22"/>
        </w:numPr>
        <w:ind w:left="2127" w:hanging="142"/>
        <w:rPr>
          <w:rFonts w:ascii="Times New Roman" w:hAnsi="Times New Roman"/>
          <w:i w:val="0"/>
          <w:color w:val="auto"/>
          <w:lang w:val="ru-RU"/>
        </w:rPr>
      </w:pPr>
      <w:r>
        <w:rPr>
          <w:lang w:val="ru-RU"/>
        </w:rPr>
        <w:tab/>
      </w:r>
      <w:r w:rsidRPr="005A75FC">
        <w:rPr>
          <w:rFonts w:ascii="Times New Roman" w:hAnsi="Times New Roman"/>
          <w:i w:val="0"/>
          <w:color w:val="auto"/>
          <w:lang w:val="ru-RU"/>
        </w:rPr>
        <w:t>Ввод нового вагона прибывшего поезда</w:t>
      </w:r>
    </w:p>
    <w:p w14:paraId="6AD84D9F" w14:textId="77777777" w:rsidR="0063194C" w:rsidRPr="005A75FC" w:rsidRDefault="0063194C" w:rsidP="0063194C">
      <w:pPr>
        <w:rPr>
          <w:rFonts w:ascii="Times New Roman" w:hAnsi="Times New Roman"/>
          <w:b/>
          <w:sz w:val="16"/>
          <w:szCs w:val="16"/>
          <w:lang w:val="ru-RU"/>
        </w:rPr>
      </w:pPr>
    </w:p>
    <w:p w14:paraId="0726CD1E" w14:textId="0C52819A" w:rsidR="0063194C" w:rsidRDefault="0063194C" w:rsidP="0063194C">
      <w:pPr>
        <w:spacing w:after="80"/>
        <w:ind w:firstLine="454"/>
        <w:jc w:val="both"/>
        <w:rPr>
          <w:ins w:id="683" w:author="Shuba, Irina V" w:date="2020-01-13T11:23:00Z"/>
          <w:rFonts w:ascii="Times New Roman" w:hAnsi="Times New Roman"/>
          <w:lang w:val="ru-RU"/>
        </w:rPr>
      </w:pPr>
      <w:r w:rsidRPr="007D278F">
        <w:rPr>
          <w:rFonts w:ascii="Times New Roman" w:hAnsi="Times New Roman"/>
          <w:lang w:val="ru-RU"/>
        </w:rPr>
        <w:t xml:space="preserve">Для ввода нового вагона, прибывшего на комбинат, </w:t>
      </w:r>
      <w:r w:rsidRPr="007D278F">
        <w:rPr>
          <w:rFonts w:ascii="Times New Roman" w:hAnsi="Times New Roman"/>
          <w:szCs w:val="28"/>
          <w:lang w:val="ru-RU"/>
        </w:rPr>
        <w:t xml:space="preserve">предназначена область </w:t>
      </w:r>
      <w:r w:rsidRPr="007D278F">
        <w:rPr>
          <w:rFonts w:ascii="Times New Roman" w:hAnsi="Times New Roman"/>
          <w:lang w:val="ru-RU"/>
        </w:rPr>
        <w:t>формы «</w:t>
      </w:r>
      <w:r w:rsidRPr="007D278F">
        <w:rPr>
          <w:rFonts w:ascii="Times New Roman" w:hAnsi="Times New Roman"/>
          <w:szCs w:val="28"/>
          <w:lang w:val="ru-RU"/>
        </w:rPr>
        <w:t>Информация по вагону</w:t>
      </w:r>
      <w:r w:rsidRPr="007D278F">
        <w:rPr>
          <w:rFonts w:ascii="Times New Roman" w:hAnsi="Times New Roman"/>
          <w:lang w:val="ru-RU"/>
        </w:rPr>
        <w:t>»</w:t>
      </w:r>
      <w:r w:rsidRPr="007D278F">
        <w:rPr>
          <w:rFonts w:ascii="Times New Roman" w:hAnsi="Times New Roman"/>
          <w:szCs w:val="28"/>
          <w:lang w:val="ru-RU"/>
        </w:rPr>
        <w:t xml:space="preserve"> </w:t>
      </w:r>
      <w:r w:rsidRPr="007D278F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21). Предусмотреть</w:t>
      </w:r>
      <w:del w:id="684" w:author="Shuba, Irina V" w:date="2020-01-13T11:06:00Z">
        <w:r w:rsidDel="00BF724B">
          <w:rPr>
            <w:rFonts w:ascii="Times New Roman" w:hAnsi="Times New Roman"/>
            <w:lang w:val="ru-RU"/>
          </w:rPr>
          <w:delText xml:space="preserve"> ввод данных как в ручном режиме, так и</w:delText>
        </w:r>
      </w:del>
      <w:ins w:id="685" w:author="Shuba, Irina V" w:date="2020-01-13T11:06:00Z">
        <w:r w:rsidR="00BF724B">
          <w:rPr>
            <w:rFonts w:ascii="Times New Roman" w:hAnsi="Times New Roman"/>
            <w:lang w:val="ru-RU"/>
          </w:rPr>
          <w:t xml:space="preserve"> </w:t>
        </w:r>
      </w:ins>
      <w:r>
        <w:rPr>
          <w:rFonts w:ascii="Times New Roman" w:hAnsi="Times New Roman"/>
          <w:lang w:val="ru-RU"/>
        </w:rPr>
        <w:t xml:space="preserve"> автоматический ввод информации с ЭПД</w:t>
      </w:r>
      <w:ins w:id="686" w:author="Shuba, Irina V" w:date="2020-01-13T11:07:00Z">
        <w:r w:rsidR="00BF724B">
          <w:rPr>
            <w:rFonts w:ascii="Times New Roman" w:hAnsi="Times New Roman"/>
            <w:lang w:val="ru-RU"/>
          </w:rPr>
          <w:t xml:space="preserve"> – как основной . В случае возникшей ошибки при получении данных через модуль согласования, предусмотреть </w:t>
        </w:r>
      </w:ins>
      <w:ins w:id="687" w:author="Shuba, Irina V" w:date="2020-01-13T11:06:00Z">
        <w:r w:rsidR="00BF724B">
          <w:rPr>
            <w:rFonts w:ascii="Times New Roman" w:hAnsi="Times New Roman"/>
            <w:lang w:val="ru-RU"/>
          </w:rPr>
          <w:t xml:space="preserve"> ввод данных </w:t>
        </w:r>
      </w:ins>
      <w:ins w:id="688" w:author="Shuba, Irina V" w:date="2020-01-13T11:13:00Z">
        <w:r w:rsidR="00BF724B">
          <w:rPr>
            <w:rFonts w:ascii="Times New Roman" w:hAnsi="Times New Roman"/>
            <w:lang w:val="ru-RU"/>
          </w:rPr>
          <w:t xml:space="preserve">в </w:t>
        </w:r>
      </w:ins>
      <w:ins w:id="689" w:author="Shuba, Irina V" w:date="2020-01-13T11:06:00Z">
        <w:r w:rsidR="00BF724B">
          <w:rPr>
            <w:rFonts w:ascii="Times New Roman" w:hAnsi="Times New Roman"/>
            <w:lang w:val="ru-RU"/>
          </w:rPr>
          <w:t xml:space="preserve"> ручном режиме</w:t>
        </w:r>
      </w:ins>
      <w:r>
        <w:rPr>
          <w:rFonts w:ascii="Times New Roman" w:hAnsi="Times New Roman"/>
          <w:lang w:val="ru-RU"/>
        </w:rPr>
        <w:t xml:space="preserve"> .</w:t>
      </w:r>
    </w:p>
    <w:p w14:paraId="10035607" w14:textId="39E68D1D" w:rsidR="00BA3274" w:rsidRPr="005C0FC3" w:rsidRDefault="00BA3274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690" w:author="Shuba, Irina V" w:date="2020-01-13T11:23:00Z">
        <w:r>
          <w:rPr>
            <w:rFonts w:ascii="Times New Roman" w:hAnsi="Times New Roman"/>
            <w:lang w:val="ru-RU"/>
          </w:rPr>
          <w:t xml:space="preserve">Выбираем № вагона в форме поля « </w:t>
        </w:r>
      </w:ins>
      <w:ins w:id="691" w:author="Shuba, Irina V" w:date="2020-01-13T11:24:00Z">
        <w:r>
          <w:rPr>
            <w:rFonts w:ascii="Times New Roman" w:hAnsi="Times New Roman"/>
            <w:lang w:val="ru-RU"/>
          </w:rPr>
          <w:t>П</w:t>
        </w:r>
      </w:ins>
      <w:ins w:id="692" w:author="Shuba, Irina V" w:date="2020-01-13T11:23:00Z">
        <w:r>
          <w:rPr>
            <w:rFonts w:ascii="Times New Roman" w:hAnsi="Times New Roman"/>
            <w:lang w:val="ru-RU"/>
          </w:rPr>
          <w:t xml:space="preserve">одходы» </w:t>
        </w:r>
      </w:ins>
      <w:ins w:id="693" w:author="Shuba, Irina V" w:date="2020-01-13T11:25:00Z">
        <w:r w:rsidR="005C0FC3">
          <w:rPr>
            <w:rFonts w:ascii="Times New Roman" w:hAnsi="Times New Roman"/>
            <w:lang w:val="ru-RU"/>
          </w:rPr>
          <w:t xml:space="preserve">, кликаем два раза мышкой или клавишей </w:t>
        </w:r>
      </w:ins>
      <w:ins w:id="694" w:author="Shuba, Irina V" w:date="2020-01-13T11:26:00Z">
        <w:r w:rsidR="005C0FC3">
          <w:rPr>
            <w:rFonts w:ascii="Times New Roman" w:hAnsi="Times New Roman"/>
          </w:rPr>
          <w:t>Enter</w:t>
        </w:r>
        <w:r w:rsidR="005C0FC3">
          <w:rPr>
            <w:rFonts w:ascii="Times New Roman" w:hAnsi="Times New Roman"/>
            <w:lang w:val="ru-RU"/>
          </w:rPr>
          <w:t>, Часть информации заполнилась автоматически , а именно та, которая содержится в ЭПД</w:t>
        </w:r>
      </w:ins>
      <w:ins w:id="695" w:author="Shuba, Irina V" w:date="2020-01-13T11:27:00Z">
        <w:r w:rsidR="005C0FC3">
          <w:rPr>
            <w:rFonts w:ascii="Times New Roman" w:hAnsi="Times New Roman"/>
            <w:lang w:val="ru-RU"/>
          </w:rPr>
          <w:t>; часть информации заполнится в ручном режиме.</w:t>
        </w:r>
      </w:ins>
    </w:p>
    <w:p w14:paraId="7697B137" w14:textId="766F6E4F" w:rsidR="0063194C" w:rsidRDefault="00BF724B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696" w:author="Shuba, Irina V" w:date="2020-01-13T11:15:00Z">
        <w:r>
          <w:rPr>
            <w:rFonts w:ascii="Times New Roman" w:hAnsi="Times New Roman"/>
            <w:lang w:val="ru-RU"/>
          </w:rPr>
          <w:t xml:space="preserve">В случае </w:t>
        </w:r>
        <w:r w:rsidR="00BA3274">
          <w:rPr>
            <w:rFonts w:ascii="Times New Roman" w:hAnsi="Times New Roman"/>
            <w:lang w:val="ru-RU"/>
          </w:rPr>
          <w:t>отсутствия номера вагона</w:t>
        </w:r>
      </w:ins>
      <w:ins w:id="697" w:author="Shuba, Irina V" w:date="2020-01-13T11:16:00Z">
        <w:r w:rsidR="00BA3274">
          <w:rPr>
            <w:rFonts w:ascii="Times New Roman" w:hAnsi="Times New Roman"/>
            <w:lang w:val="ru-RU"/>
          </w:rPr>
          <w:t>, переданных МЕТАЛЛУРГТРАНСОМ ,</w:t>
        </w:r>
      </w:ins>
      <w:ins w:id="698" w:author="Shuba, Irina V" w:date="2020-01-13T11:15:00Z">
        <w:r w:rsidR="00BA3274">
          <w:rPr>
            <w:rFonts w:ascii="Times New Roman" w:hAnsi="Times New Roman"/>
            <w:lang w:val="ru-RU"/>
          </w:rPr>
          <w:t xml:space="preserve"> </w:t>
        </w:r>
      </w:ins>
      <w:ins w:id="699" w:author="Shuba, Irina V" w:date="2020-01-13T11:16:00Z">
        <w:r w:rsidR="00BA3274">
          <w:rPr>
            <w:rFonts w:ascii="Times New Roman" w:hAnsi="Times New Roman"/>
            <w:lang w:val="ru-RU"/>
          </w:rPr>
          <w:t xml:space="preserve">в форме поля « Подходы» </w:t>
        </w:r>
      </w:ins>
      <w:del w:id="700" w:author="Shuba, Irina V" w:date="2020-01-13T11:16:00Z">
        <w:r w:rsidR="0063194C" w:rsidRPr="00514713" w:rsidDel="00BA3274">
          <w:rPr>
            <w:rFonts w:ascii="Times New Roman" w:hAnsi="Times New Roman"/>
            <w:lang w:val="ru-RU"/>
          </w:rPr>
          <w:delText>Для активации данной области</w:delText>
        </w:r>
      </w:del>
      <w:r w:rsidR="0063194C" w:rsidRPr="00514713">
        <w:rPr>
          <w:rFonts w:ascii="Times New Roman" w:hAnsi="Times New Roman"/>
          <w:lang w:val="ru-RU"/>
        </w:rPr>
        <w:t xml:space="preserve"> необходимо нажать кнопку «Добавить» на </w:t>
      </w:r>
      <w:r w:rsidR="0063194C" w:rsidRPr="00514713">
        <w:rPr>
          <w:rFonts w:ascii="Times New Roman" w:hAnsi="Times New Roman"/>
          <w:szCs w:val="28"/>
          <w:lang w:val="ru-RU"/>
        </w:rPr>
        <w:t xml:space="preserve">области </w:t>
      </w:r>
      <w:r w:rsidR="0063194C" w:rsidRPr="00514713">
        <w:rPr>
          <w:rFonts w:ascii="Times New Roman" w:hAnsi="Times New Roman"/>
          <w:lang w:val="ru-RU"/>
        </w:rPr>
        <w:t>формы «</w:t>
      </w:r>
      <w:r w:rsidR="0063194C" w:rsidRPr="00514713">
        <w:rPr>
          <w:rFonts w:ascii="Times New Roman" w:hAnsi="Times New Roman"/>
          <w:szCs w:val="28"/>
          <w:lang w:val="ru-RU"/>
        </w:rPr>
        <w:t>Перечень вагонов</w:t>
      </w:r>
      <w:r w:rsidR="0063194C" w:rsidRPr="00514713">
        <w:rPr>
          <w:rFonts w:ascii="Times New Roman" w:hAnsi="Times New Roman"/>
          <w:lang w:val="ru-RU"/>
        </w:rPr>
        <w:t>»</w:t>
      </w:r>
      <w:r w:rsidR="0063194C" w:rsidRPr="00514713">
        <w:rPr>
          <w:rFonts w:ascii="Times New Roman" w:hAnsi="Times New Roman"/>
          <w:szCs w:val="28"/>
          <w:lang w:val="ru-RU"/>
        </w:rPr>
        <w:t xml:space="preserve"> </w:t>
      </w:r>
      <w:r w:rsidR="0063194C" w:rsidRPr="00514713">
        <w:rPr>
          <w:rFonts w:ascii="Times New Roman" w:hAnsi="Times New Roman"/>
          <w:lang w:val="ru-RU"/>
        </w:rPr>
        <w:t>(рис.</w:t>
      </w:r>
      <w:r w:rsidR="0063194C" w:rsidRPr="0045494D">
        <w:rPr>
          <w:rFonts w:ascii="Times New Roman" w:hAnsi="Times New Roman"/>
        </w:rPr>
        <w:t> </w:t>
      </w:r>
      <w:r w:rsidR="0063194C" w:rsidRPr="00514713">
        <w:rPr>
          <w:rFonts w:ascii="Times New Roman" w:hAnsi="Times New Roman"/>
          <w:lang w:val="ru-RU"/>
        </w:rPr>
        <w:t>20).</w:t>
      </w:r>
      <w:ins w:id="701" w:author="Shuba, Irina V" w:date="2020-01-13T11:17:00Z">
        <w:r w:rsidR="00BA3274">
          <w:rPr>
            <w:rFonts w:ascii="Times New Roman" w:hAnsi="Times New Roman"/>
            <w:lang w:val="ru-RU"/>
          </w:rPr>
          <w:t xml:space="preserve">  Ввести № вагона в форме поля « Информация по вагону» ( рис.21) и </w:t>
        </w:r>
      </w:ins>
      <w:ins w:id="702" w:author="Shuba, Irina V" w:date="2020-01-13T11:18:00Z">
        <w:r w:rsidR="00BA3274">
          <w:rPr>
            <w:rFonts w:ascii="Times New Roman" w:hAnsi="Times New Roman"/>
            <w:lang w:val="ru-RU"/>
          </w:rPr>
          <w:t xml:space="preserve">для получения информации с ЭПД </w:t>
        </w:r>
      </w:ins>
      <w:ins w:id="703" w:author="Shuba, Irina V" w:date="2020-01-13T11:17:00Z">
        <w:r w:rsidR="00BA3274">
          <w:rPr>
            <w:rFonts w:ascii="Times New Roman" w:hAnsi="Times New Roman"/>
            <w:lang w:val="ru-RU"/>
          </w:rPr>
          <w:t xml:space="preserve">нажать </w:t>
        </w:r>
      </w:ins>
      <w:ins w:id="704" w:author="Shuba, Irina V" w:date="2020-01-13T11:18:00Z">
        <w:r w:rsidR="00BA3274">
          <w:rPr>
            <w:rFonts w:ascii="Times New Roman" w:hAnsi="Times New Roman"/>
            <w:lang w:val="ru-RU"/>
          </w:rPr>
          <w:t xml:space="preserve">кнопку «Автопоиск 2». </w:t>
        </w:r>
      </w:ins>
    </w:p>
    <w:p w14:paraId="34768976" w14:textId="6AFAFCB1" w:rsidR="0063194C" w:rsidRPr="00514713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При вводе данных по одиночной накладной, при каждом нажатии кнопки « Добавить» вс</w:t>
      </w:r>
      <w:del w:id="705" w:author="Shuba, Irina V" w:date="2020-01-13T11:19:00Z">
        <w:r w:rsidDel="00BA3274">
          <w:rPr>
            <w:rFonts w:ascii="Times New Roman" w:hAnsi="Times New Roman"/>
            <w:lang w:val="ru-RU"/>
          </w:rPr>
          <w:delText>я</w:delText>
        </w:r>
      </w:del>
      <w:ins w:id="706" w:author="Shuba, Irina V" w:date="2020-01-13T11:19:00Z">
        <w:r w:rsidR="00BA3274">
          <w:rPr>
            <w:rFonts w:ascii="Times New Roman" w:hAnsi="Times New Roman"/>
            <w:lang w:val="ru-RU"/>
          </w:rPr>
          <w:t xml:space="preserve">е поля </w:t>
        </w:r>
      </w:ins>
      <w:del w:id="707" w:author="Shuba, Irina V" w:date="2020-01-13T11:19:00Z">
        <w:r w:rsidDel="00BA3274">
          <w:rPr>
            <w:rFonts w:ascii="Times New Roman" w:hAnsi="Times New Roman"/>
            <w:lang w:val="ru-RU"/>
          </w:rPr>
          <w:delText xml:space="preserve"> информация </w:delText>
        </w:r>
      </w:del>
      <w:r>
        <w:rPr>
          <w:rFonts w:ascii="Times New Roman" w:hAnsi="Times New Roman"/>
          <w:lang w:val="ru-RU"/>
        </w:rPr>
        <w:t xml:space="preserve"> , </w:t>
      </w:r>
      <w:del w:id="708" w:author="Shuba, Irina V" w:date="2020-01-13T11:19:00Z">
        <w:r w:rsidDel="00BA3274">
          <w:rPr>
            <w:rFonts w:ascii="Times New Roman" w:hAnsi="Times New Roman"/>
            <w:lang w:val="ru-RU"/>
          </w:rPr>
          <w:delText>внесенная</w:delText>
        </w:r>
      </w:del>
      <w:ins w:id="709" w:author="Shuba, Irina V" w:date="2020-01-13T11:19:00Z">
        <w:r w:rsidR="00BA3274">
          <w:rPr>
            <w:rFonts w:ascii="Times New Roman" w:hAnsi="Times New Roman"/>
            <w:lang w:val="ru-RU"/>
          </w:rPr>
          <w:t>заполненные</w:t>
        </w:r>
      </w:ins>
      <w:r>
        <w:rPr>
          <w:rFonts w:ascii="Times New Roman" w:hAnsi="Times New Roman"/>
          <w:lang w:val="ru-RU"/>
        </w:rPr>
        <w:t xml:space="preserve"> по предыдущей отправке, </w:t>
      </w:r>
      <w:commentRangeStart w:id="710"/>
      <w:commentRangeStart w:id="711"/>
      <w:del w:id="712" w:author="Shuba, Irina V" w:date="2020-01-13T11:19:00Z">
        <w:r w:rsidDel="00BA3274">
          <w:rPr>
            <w:rFonts w:ascii="Times New Roman" w:hAnsi="Times New Roman"/>
            <w:lang w:val="ru-RU"/>
          </w:rPr>
          <w:delText>удаляется</w:delText>
        </w:r>
        <w:commentRangeEnd w:id="710"/>
        <w:r w:rsidR="00C16AE8" w:rsidDel="00BA3274">
          <w:rPr>
            <w:rStyle w:val="aff2"/>
          </w:rPr>
          <w:commentReference w:id="710"/>
        </w:r>
        <w:commentRangeEnd w:id="711"/>
        <w:r w:rsidR="00C6334F" w:rsidDel="00BA3274">
          <w:rPr>
            <w:rStyle w:val="aff2"/>
          </w:rPr>
          <w:commentReference w:id="711"/>
        </w:r>
        <w:r w:rsidDel="00BA3274">
          <w:rPr>
            <w:rFonts w:ascii="Times New Roman" w:hAnsi="Times New Roman"/>
            <w:lang w:val="ru-RU"/>
          </w:rPr>
          <w:delText xml:space="preserve">.  </w:delText>
        </w:r>
      </w:del>
      <w:ins w:id="713" w:author="Shuba, Irina V" w:date="2020-01-13T11:19:00Z">
        <w:r w:rsidR="00BA3274">
          <w:rPr>
            <w:rFonts w:ascii="Times New Roman" w:hAnsi="Times New Roman"/>
            <w:lang w:val="ru-RU"/>
          </w:rPr>
          <w:t>очищаются.</w:t>
        </w:r>
      </w:ins>
    </w:p>
    <w:p w14:paraId="42843EB9" w14:textId="77777777" w:rsidR="0063194C" w:rsidRDefault="0063194C" w:rsidP="0063194C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514713">
        <w:rPr>
          <w:rFonts w:ascii="Times New Roman" w:hAnsi="Times New Roman"/>
          <w:lang w:val="ru-RU"/>
        </w:rPr>
        <w:t xml:space="preserve">В данной </w:t>
      </w:r>
      <w:r w:rsidRPr="00514713">
        <w:rPr>
          <w:rFonts w:ascii="Times New Roman" w:hAnsi="Times New Roman"/>
          <w:szCs w:val="28"/>
          <w:lang w:val="ru-RU"/>
        </w:rPr>
        <w:t xml:space="preserve">области </w:t>
      </w:r>
      <w:r w:rsidRPr="00514713">
        <w:rPr>
          <w:rFonts w:ascii="Times New Roman" w:hAnsi="Times New Roman"/>
          <w:lang w:val="ru-RU"/>
        </w:rPr>
        <w:t xml:space="preserve">формы необходимо ввести информацию по вагону </w:t>
      </w:r>
      <w:r>
        <w:rPr>
          <w:rFonts w:ascii="Times New Roman" w:hAnsi="Times New Roman"/>
          <w:lang w:val="ru-RU"/>
        </w:rPr>
        <w:t>поезда, прибывшего на комбинат:</w:t>
      </w:r>
    </w:p>
    <w:p w14:paraId="6667044A" w14:textId="77777777" w:rsidR="0063194C" w:rsidRPr="00C861BF" w:rsidRDefault="0063194C" w:rsidP="0063194C">
      <w:pPr>
        <w:rPr>
          <w:lang w:val="ru-RU"/>
        </w:rPr>
      </w:pPr>
      <w:r>
        <w:rPr>
          <w:rFonts w:ascii="Times New Roman" w:hAnsi="Times New Roman"/>
          <w:lang w:val="ru-RU"/>
        </w:rPr>
        <w:t xml:space="preserve">     П</w:t>
      </w:r>
      <w:r w:rsidRPr="00C861BF">
        <w:rPr>
          <w:rFonts w:ascii="Times New Roman" w:hAnsi="Times New Roman"/>
          <w:lang w:val="ru-RU"/>
        </w:rPr>
        <w:t>ри вводе нового вагона происходит автоматическая подстановка значений в следующие поля ввода</w:t>
      </w:r>
    </w:p>
    <w:p w14:paraId="191C76DB" w14:textId="77777777" w:rsidR="0063194C" w:rsidRPr="00BA3274" w:rsidRDefault="0063194C" w:rsidP="0063194C">
      <w:pPr>
        <w:numPr>
          <w:ilvl w:val="0"/>
          <w:numId w:val="8"/>
        </w:numPr>
        <w:tabs>
          <w:tab w:val="left" w:pos="3544"/>
        </w:tabs>
        <w:spacing w:after="80"/>
        <w:ind w:left="1077" w:hanging="397"/>
        <w:jc w:val="both"/>
        <w:rPr>
          <w:ins w:id="714" w:author="Shuba, Irina V" w:date="2020-01-13T11:21:00Z"/>
          <w:rFonts w:ascii="Times New Roman" w:hAnsi="Times New Roman"/>
          <w:szCs w:val="28"/>
          <w:rPrChange w:id="715" w:author="Shuba, Irina V" w:date="2020-01-13T11:21:00Z">
            <w:rPr>
              <w:ins w:id="716" w:author="Shuba, Irina V" w:date="2020-01-13T11:21:00Z"/>
              <w:rFonts w:ascii="Times New Roman" w:hAnsi="Times New Roman"/>
            </w:rPr>
          </w:rPrChange>
        </w:rPr>
      </w:pPr>
      <w:r w:rsidRPr="00C861BF">
        <w:rPr>
          <w:rFonts w:ascii="Times New Roman" w:hAnsi="Times New Roman"/>
          <w:lang w:val="ru-RU"/>
        </w:rPr>
        <w:t>Время приёма</w:t>
      </w:r>
      <w:r w:rsidRPr="00C861BF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 w:rsidRPr="00C861BF">
        <w:rPr>
          <w:rFonts w:ascii="Times New Roman" w:hAnsi="Times New Roman"/>
          <w:lang w:val="ru-RU"/>
        </w:rPr>
        <w:t xml:space="preserve">с шаблонного поля ввода «Время приёма» формы «Поезда по прибытию» </w:t>
      </w:r>
      <w:r w:rsidRPr="0045494D">
        <w:rPr>
          <w:rFonts w:ascii="Times New Roman" w:hAnsi="Times New Roman"/>
        </w:rPr>
        <w:t>(рис. 13);</w:t>
      </w:r>
    </w:p>
    <w:p w14:paraId="1F84B37F" w14:textId="2D598922" w:rsidR="00BA3274" w:rsidRPr="00BA3274" w:rsidRDefault="00BA3274" w:rsidP="00BA3274">
      <w:pPr>
        <w:numPr>
          <w:ilvl w:val="0"/>
          <w:numId w:val="8"/>
        </w:numPr>
        <w:tabs>
          <w:tab w:val="left" w:pos="3544"/>
        </w:tabs>
        <w:spacing w:after="80"/>
        <w:ind w:left="1077" w:hanging="397"/>
        <w:jc w:val="both"/>
        <w:rPr>
          <w:ins w:id="717" w:author="Shuba, Irina V" w:date="2020-01-13T11:21:00Z"/>
          <w:rFonts w:ascii="Times New Roman" w:hAnsi="Times New Roman"/>
          <w:szCs w:val="28"/>
          <w:lang w:val="ru-RU"/>
          <w:rPrChange w:id="718" w:author="Shuba, Irina V" w:date="2020-01-13T11:21:00Z">
            <w:rPr>
              <w:ins w:id="719" w:author="Shuba, Irina V" w:date="2020-01-13T11:21:00Z"/>
              <w:rFonts w:ascii="Times New Roman" w:hAnsi="Times New Roman"/>
              <w:szCs w:val="28"/>
            </w:rPr>
          </w:rPrChange>
        </w:rPr>
      </w:pPr>
      <w:ins w:id="720" w:author="Shuba, Irina V" w:date="2020-01-13T11:21:00Z">
        <w:r w:rsidRPr="00C861BF">
          <w:rPr>
            <w:rFonts w:ascii="Times New Roman" w:hAnsi="Times New Roman"/>
            <w:lang w:val="ru-RU"/>
          </w:rPr>
          <w:t>Время приёма</w:t>
        </w:r>
        <w:r>
          <w:rPr>
            <w:rFonts w:ascii="Times New Roman" w:hAnsi="Times New Roman"/>
            <w:lang w:val="ru-RU"/>
          </w:rPr>
          <w:t xml:space="preserve"> по акту»</w:t>
        </w:r>
        <w:r w:rsidRPr="00C861BF">
          <w:rPr>
            <w:rFonts w:ascii="Times New Roman" w:hAnsi="Times New Roman"/>
            <w:lang w:val="ru-RU"/>
          </w:rPr>
          <w:tab/>
          <w:t>-</w:t>
        </w:r>
        <w:r w:rsidRPr="0045494D">
          <w:rPr>
            <w:rFonts w:ascii="Times New Roman" w:hAnsi="Times New Roman"/>
          </w:rPr>
          <w:t> </w:t>
        </w:r>
        <w:r w:rsidRPr="00C861BF">
          <w:rPr>
            <w:rFonts w:ascii="Times New Roman" w:hAnsi="Times New Roman"/>
            <w:lang w:val="ru-RU"/>
          </w:rPr>
          <w:t xml:space="preserve">с шаблонного поля ввода «Время приёма» формы «Поезда по прибытию» </w:t>
        </w:r>
        <w:r w:rsidRPr="00BA3274">
          <w:rPr>
            <w:rFonts w:ascii="Times New Roman" w:hAnsi="Times New Roman"/>
            <w:lang w:val="ru-RU"/>
            <w:rPrChange w:id="721" w:author="Shuba, Irina V" w:date="2020-01-13T11:21:00Z">
              <w:rPr>
                <w:rFonts w:ascii="Times New Roman" w:hAnsi="Times New Roman"/>
              </w:rPr>
            </w:rPrChange>
          </w:rPr>
          <w:t>(рис.</w:t>
        </w:r>
        <w:r w:rsidRPr="0045494D">
          <w:rPr>
            <w:rFonts w:ascii="Times New Roman" w:hAnsi="Times New Roman"/>
          </w:rPr>
          <w:t> </w:t>
        </w:r>
        <w:r w:rsidRPr="00BA3274">
          <w:rPr>
            <w:rFonts w:ascii="Times New Roman" w:hAnsi="Times New Roman"/>
            <w:lang w:val="ru-RU"/>
            <w:rPrChange w:id="722" w:author="Shuba, Irina V" w:date="2020-01-13T11:21:00Z">
              <w:rPr>
                <w:rFonts w:ascii="Times New Roman" w:hAnsi="Times New Roman"/>
              </w:rPr>
            </w:rPrChange>
          </w:rPr>
          <w:t>13);</w:t>
        </w:r>
      </w:ins>
    </w:p>
    <w:p w14:paraId="39BCFC1A" w14:textId="1C65FF64" w:rsidR="00BA3274" w:rsidRPr="00BA3274" w:rsidRDefault="00BA3274" w:rsidP="0063194C">
      <w:pPr>
        <w:numPr>
          <w:ilvl w:val="0"/>
          <w:numId w:val="8"/>
        </w:numPr>
        <w:tabs>
          <w:tab w:val="left" w:pos="3544"/>
        </w:tabs>
        <w:spacing w:after="80"/>
        <w:ind w:left="1077" w:hanging="397"/>
        <w:jc w:val="both"/>
        <w:rPr>
          <w:rFonts w:ascii="Times New Roman" w:hAnsi="Times New Roman"/>
          <w:szCs w:val="28"/>
          <w:lang w:val="ru-RU"/>
          <w:rPrChange w:id="723" w:author="Shuba, Irina V" w:date="2020-01-13T11:21:00Z">
            <w:rPr>
              <w:rFonts w:ascii="Times New Roman" w:hAnsi="Times New Roman"/>
              <w:szCs w:val="28"/>
            </w:rPr>
          </w:rPrChange>
        </w:rPr>
      </w:pPr>
      <w:ins w:id="724" w:author="Shuba, Irina V" w:date="2020-01-13T11:22:00Z">
        <w:r>
          <w:rPr>
            <w:rFonts w:ascii="Times New Roman" w:hAnsi="Times New Roman"/>
            <w:szCs w:val="28"/>
            <w:lang w:val="ru-RU"/>
          </w:rPr>
          <w:t xml:space="preserve">«Станция приема» - </w:t>
        </w:r>
        <w:r w:rsidRPr="00C861BF">
          <w:rPr>
            <w:rFonts w:ascii="Times New Roman" w:hAnsi="Times New Roman"/>
            <w:lang w:val="ru-RU"/>
          </w:rPr>
          <w:t xml:space="preserve">с шаблонного поля ввода «Время приёма» формы «Поезда по прибытию» </w:t>
        </w:r>
        <w:r w:rsidRPr="00152C49">
          <w:rPr>
            <w:rFonts w:ascii="Times New Roman" w:hAnsi="Times New Roman"/>
            <w:lang w:val="ru-RU"/>
          </w:rPr>
          <w:t>(рис.</w:t>
        </w:r>
        <w:r w:rsidRPr="0045494D">
          <w:rPr>
            <w:rFonts w:ascii="Times New Roman" w:hAnsi="Times New Roman"/>
          </w:rPr>
          <w:t> </w:t>
        </w:r>
        <w:r w:rsidRPr="00152C49">
          <w:rPr>
            <w:rFonts w:ascii="Times New Roman" w:hAnsi="Times New Roman"/>
            <w:lang w:val="ru-RU"/>
          </w:rPr>
          <w:t>13);</w:t>
        </w:r>
      </w:ins>
    </w:p>
    <w:p w14:paraId="74087F94" w14:textId="77777777" w:rsidR="0063194C" w:rsidRPr="00BA3274" w:rsidRDefault="0063194C" w:rsidP="0063194C">
      <w:pPr>
        <w:numPr>
          <w:ilvl w:val="0"/>
          <w:numId w:val="8"/>
        </w:numPr>
        <w:tabs>
          <w:tab w:val="left" w:pos="3544"/>
        </w:tabs>
        <w:spacing w:after="80"/>
        <w:ind w:left="1077" w:hanging="397"/>
        <w:jc w:val="both"/>
        <w:rPr>
          <w:rFonts w:ascii="Times New Roman" w:hAnsi="Times New Roman"/>
          <w:szCs w:val="28"/>
          <w:lang w:val="ru-RU"/>
          <w:rPrChange w:id="725" w:author="Shuba, Irina V" w:date="2020-01-13T11:22:00Z">
            <w:rPr>
              <w:rFonts w:ascii="Times New Roman" w:hAnsi="Times New Roman"/>
              <w:szCs w:val="28"/>
            </w:rPr>
          </w:rPrChange>
        </w:rPr>
      </w:pPr>
      <w:r w:rsidRPr="00C861BF">
        <w:rPr>
          <w:rFonts w:ascii="Times New Roman" w:hAnsi="Times New Roman"/>
          <w:lang w:val="ru-RU"/>
        </w:rPr>
        <w:t>№ пути</w:t>
      </w:r>
      <w:r w:rsidRPr="00C861BF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 w:rsidRPr="00C861BF">
        <w:rPr>
          <w:rFonts w:ascii="Times New Roman" w:hAnsi="Times New Roman"/>
          <w:lang w:val="ru-RU"/>
        </w:rPr>
        <w:t xml:space="preserve">с шаблонного поля ввода «№ пути» формы «Поезда по прибытию» </w:t>
      </w:r>
      <w:r w:rsidRPr="00BA3274">
        <w:rPr>
          <w:rFonts w:ascii="Times New Roman" w:hAnsi="Times New Roman"/>
          <w:lang w:val="ru-RU"/>
          <w:rPrChange w:id="726" w:author="Shuba, Irina V" w:date="2020-01-13T11:22:00Z">
            <w:rPr>
              <w:rFonts w:ascii="Times New Roman" w:hAnsi="Times New Roman"/>
            </w:rPr>
          </w:rPrChange>
        </w:rPr>
        <w:t>(рис.</w:t>
      </w:r>
      <w:r w:rsidRPr="0045494D">
        <w:rPr>
          <w:rFonts w:ascii="Times New Roman" w:hAnsi="Times New Roman"/>
        </w:rPr>
        <w:t> </w:t>
      </w:r>
      <w:r w:rsidRPr="00BA3274">
        <w:rPr>
          <w:rFonts w:ascii="Times New Roman" w:hAnsi="Times New Roman"/>
          <w:lang w:val="ru-RU"/>
          <w:rPrChange w:id="727" w:author="Shuba, Irina V" w:date="2020-01-13T11:22:00Z">
            <w:rPr>
              <w:rFonts w:ascii="Times New Roman" w:hAnsi="Times New Roman"/>
            </w:rPr>
          </w:rPrChange>
        </w:rPr>
        <w:t>13).</w:t>
      </w:r>
    </w:p>
    <w:p w14:paraId="051350AC" w14:textId="77777777" w:rsidR="0063194C" w:rsidRPr="00B15B76" w:rsidRDefault="0063194C" w:rsidP="0063194C">
      <w:pPr>
        <w:tabs>
          <w:tab w:val="left" w:pos="3544"/>
        </w:tabs>
        <w:spacing w:after="80"/>
        <w:jc w:val="both"/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lang w:val="ru-RU"/>
        </w:rPr>
        <w:t xml:space="preserve">      При изменении данных  в форме «</w:t>
      </w:r>
      <w:r w:rsidRPr="00C861BF">
        <w:rPr>
          <w:rFonts w:ascii="Times New Roman" w:hAnsi="Times New Roman"/>
          <w:lang w:val="ru-RU"/>
        </w:rPr>
        <w:t>«Поезда по прибытию»</w:t>
      </w:r>
      <w:r>
        <w:rPr>
          <w:rFonts w:ascii="Times New Roman" w:hAnsi="Times New Roman"/>
          <w:lang w:val="ru-RU"/>
        </w:rPr>
        <w:t xml:space="preserve"> , данные автоматически меняются и на каждый вагон в форме « Информация по вагону».</w:t>
      </w:r>
    </w:p>
    <w:p w14:paraId="510A8C5B" w14:textId="77777777" w:rsidR="0063194C" w:rsidRPr="00B8707B" w:rsidRDefault="0063194C" w:rsidP="0063194C">
      <w:pPr>
        <w:rPr>
          <w:lang w:val="ru-RU"/>
        </w:rPr>
      </w:pPr>
    </w:p>
    <w:p w14:paraId="1CB76FE7" w14:textId="545207C3" w:rsidR="0063194C" w:rsidRPr="00FA201F" w:rsidRDefault="0063194C" w:rsidP="0063194C">
      <w:pPr>
        <w:spacing w:after="200" w:line="276" w:lineRule="auto"/>
        <w:jc w:val="center"/>
        <w:rPr>
          <w:ins w:id="728" w:author="Shuba, Irina V" w:date="2020-01-13T16:35:00Z"/>
          <w:rFonts w:ascii="Times New Roman" w:hAnsi="Times New Roman"/>
          <w:b/>
          <w:lang w:val="ru-RU"/>
          <w:rPrChange w:id="729" w:author="Shuba, Irina V" w:date="2020-01-14T13:48:00Z">
            <w:rPr>
              <w:ins w:id="730" w:author="Shuba, Irina V" w:date="2020-01-13T16:35:00Z"/>
              <w:rFonts w:ascii="Times New Roman" w:hAnsi="Times New Roman"/>
              <w:b/>
            </w:rPr>
          </w:rPrChange>
        </w:rPr>
      </w:pPr>
      <w:r w:rsidRPr="005A75FC">
        <w:rPr>
          <w:rFonts w:ascii="Times New Roman" w:hAnsi="Times New Roman"/>
          <w:b/>
          <w:lang w:val="ru-RU"/>
        </w:rPr>
        <w:t xml:space="preserve">6.1.4.7 </w:t>
      </w:r>
      <w:r>
        <w:rPr>
          <w:rFonts w:ascii="Times New Roman" w:hAnsi="Times New Roman"/>
          <w:b/>
          <w:lang w:val="ru-RU"/>
        </w:rPr>
        <w:t xml:space="preserve">Таблица  </w:t>
      </w:r>
      <w:r>
        <w:rPr>
          <w:rFonts w:ascii="Times New Roman" w:hAnsi="Times New Roman"/>
          <w:b/>
        </w:rPr>
        <w:t>VAGON</w:t>
      </w:r>
      <w:ins w:id="731" w:author="Shuba, Irina V" w:date="2020-01-14T13:48:00Z">
        <w:r w:rsidR="00FA201F">
          <w:rPr>
            <w:rFonts w:ascii="Times New Roman" w:hAnsi="Times New Roman"/>
            <w:b/>
            <w:lang w:val="ru-RU"/>
          </w:rPr>
          <w:t xml:space="preserve"> + Интеграция систем</w:t>
        </w:r>
      </w:ins>
    </w:p>
    <w:p w14:paraId="6C8E47C5" w14:textId="54CF629E" w:rsidR="00FA201F" w:rsidRDefault="000E7924">
      <w:pPr>
        <w:tabs>
          <w:tab w:val="left" w:pos="435"/>
          <w:tab w:val="center" w:pos="4678"/>
        </w:tabs>
        <w:spacing w:after="200" w:line="276" w:lineRule="auto"/>
        <w:rPr>
          <w:ins w:id="732" w:author="Shuba, Irina V" w:date="2020-01-14T13:48:00Z"/>
          <w:rFonts w:ascii="Times New Roman" w:hAnsi="Times New Roman"/>
          <w:lang w:val="ru-RU"/>
        </w:rPr>
        <w:pPrChange w:id="733" w:author="Shuba, Irina V" w:date="2020-01-13T16:36:00Z">
          <w:pPr>
            <w:spacing w:after="200" w:line="276" w:lineRule="auto"/>
            <w:jc w:val="center"/>
          </w:pPr>
        </w:pPrChange>
      </w:pPr>
      <w:ins w:id="734" w:author="Shuba, Irina V" w:date="2020-01-13T16:36:00Z">
        <w:r>
          <w:rPr>
            <w:rFonts w:ascii="Times New Roman" w:hAnsi="Times New Roman"/>
            <w:b/>
            <w:lang w:val="ru-RU"/>
          </w:rPr>
          <w:tab/>
        </w:r>
      </w:ins>
      <w:ins w:id="735" w:author="Shuba, Irina V" w:date="2020-01-13T16:37:00Z">
        <w:r w:rsidRPr="000E7924">
          <w:rPr>
            <w:rFonts w:ascii="Times New Roman" w:hAnsi="Times New Roman"/>
            <w:lang w:val="ru-RU"/>
            <w:rPrChange w:id="736" w:author="Shuba, Irina V" w:date="2020-01-13T16:37:00Z">
              <w:rPr>
                <w:rFonts w:ascii="Times New Roman" w:hAnsi="Times New Roman"/>
                <w:b/>
                <w:lang w:val="ru-RU"/>
              </w:rPr>
            </w:rPrChange>
          </w:rPr>
          <w:t xml:space="preserve">Через буфер </w:t>
        </w:r>
        <w:proofErr w:type="gramStart"/>
        <w:r w:rsidRPr="000E7924">
          <w:rPr>
            <w:rFonts w:ascii="Times New Roman" w:hAnsi="Times New Roman"/>
            <w:lang w:val="ru-RU"/>
            <w:rPrChange w:id="737" w:author="Shuba, Irina V" w:date="2020-01-13T16:37:00Z">
              <w:rPr>
                <w:rFonts w:ascii="Times New Roman" w:hAnsi="Times New Roman"/>
                <w:b/>
                <w:lang w:val="ru-RU"/>
              </w:rPr>
            </w:rPrChange>
          </w:rPr>
          <w:t>обмена</w:t>
        </w:r>
        <w:r>
          <w:rPr>
            <w:rFonts w:ascii="Times New Roman" w:hAnsi="Times New Roman"/>
            <w:b/>
            <w:lang w:val="ru-RU"/>
          </w:rPr>
          <w:t xml:space="preserve"> </w:t>
        </w:r>
      </w:ins>
      <w:ins w:id="738" w:author="Shuba, Irina V" w:date="2020-01-14T13:47:00Z">
        <w:r w:rsidR="00FA201F" w:rsidRPr="00FA201F">
          <w:rPr>
            <w:rFonts w:ascii="Times New Roman" w:hAnsi="Times New Roman"/>
            <w:lang w:val="ru-RU"/>
            <w:rPrChange w:id="739" w:author="Shuba, Irina V" w:date="2020-01-14T13:47:00Z">
              <w:rPr>
                <w:rFonts w:ascii="Times New Roman" w:hAnsi="Times New Roman"/>
                <w:b/>
                <w:lang w:val="ru-RU"/>
              </w:rPr>
            </w:rPrChange>
          </w:rPr>
          <w:t xml:space="preserve"> в</w:t>
        </w:r>
        <w:proofErr w:type="gramEnd"/>
        <w:r w:rsidR="00FA201F" w:rsidRPr="00FA201F">
          <w:rPr>
            <w:rFonts w:ascii="Times New Roman" w:hAnsi="Times New Roman"/>
            <w:lang w:val="ru-RU"/>
            <w:rPrChange w:id="740" w:author="Shuba, Irina V" w:date="2020-01-14T13:47:00Z">
              <w:rPr>
                <w:rFonts w:ascii="Times New Roman" w:hAnsi="Times New Roman"/>
                <w:b/>
                <w:lang w:val="ru-RU"/>
              </w:rPr>
            </w:rPrChange>
          </w:rPr>
          <w:t xml:space="preserve"> промежуточную таблицу</w:t>
        </w:r>
        <w:r w:rsidR="00FA201F">
          <w:rPr>
            <w:rFonts w:ascii="Times New Roman" w:hAnsi="Times New Roman"/>
            <w:lang w:val="ru-RU"/>
          </w:rPr>
          <w:t xml:space="preserve"> передавать следующую информацию</w:t>
        </w:r>
      </w:ins>
      <w:ins w:id="741" w:author="Shuba, Irina V" w:date="2020-01-14T14:55:00Z">
        <w:r w:rsidR="00C14DF6">
          <w:rPr>
            <w:rFonts w:ascii="Times New Roman" w:hAnsi="Times New Roman"/>
            <w:lang w:val="ru-RU"/>
          </w:rPr>
          <w:t xml:space="preserve"> ( информация передается и обновляется автоматически по мере заполнения или изменения информации в полях)</w:t>
        </w:r>
      </w:ins>
      <w:ins w:id="742" w:author="Shuba, Irina V" w:date="2020-01-14T13:47:00Z">
        <w:r w:rsidR="00FA201F">
          <w:rPr>
            <w:rFonts w:ascii="Times New Roman" w:hAnsi="Times New Roman"/>
            <w:lang w:val="ru-RU"/>
          </w:rPr>
          <w:t>:</w:t>
        </w:r>
        <w:r w:rsidR="00FA201F" w:rsidRPr="00FA201F">
          <w:rPr>
            <w:rFonts w:ascii="Times New Roman" w:hAnsi="Times New Roman"/>
            <w:lang w:val="ru-RU"/>
            <w:rPrChange w:id="743" w:author="Shuba, Irina V" w:date="2020-01-14T13:47:00Z">
              <w:rPr>
                <w:rFonts w:ascii="Times New Roman" w:hAnsi="Times New Roman"/>
                <w:b/>
                <w:lang w:val="ru-RU"/>
              </w:rPr>
            </w:rPrChange>
          </w:rPr>
          <w:t xml:space="preserve"> </w:t>
        </w:r>
      </w:ins>
    </w:p>
    <w:p w14:paraId="71BCB2D5" w14:textId="6F258252" w:rsidR="00FA201F" w:rsidRPr="00961A17" w:rsidRDefault="00FA201F">
      <w:pPr>
        <w:spacing w:after="200" w:line="276" w:lineRule="auto"/>
        <w:rPr>
          <w:ins w:id="744" w:author="Shuba, Irina V" w:date="2020-01-14T13:49:00Z"/>
          <w:rFonts w:ascii="Times New Roman" w:hAnsi="Times New Roman"/>
          <w:b/>
          <w:lang w:val="ru-RU"/>
        </w:rPr>
        <w:pPrChange w:id="745" w:author="Shuba, Irina V" w:date="2020-01-14T13:49:00Z">
          <w:pPr>
            <w:spacing w:after="200" w:line="276" w:lineRule="auto"/>
            <w:jc w:val="center"/>
          </w:pPr>
        </w:pPrChange>
      </w:pPr>
      <w:ins w:id="746" w:author="Shuba, Irina V" w:date="2020-01-14T13:48:00Z">
        <w:r w:rsidRPr="00FA201F">
          <w:rPr>
            <w:rFonts w:ascii="Times New Roman" w:hAnsi="Times New Roman"/>
            <w:b/>
            <w:lang w:val="ru-RU"/>
            <w:rPrChange w:id="747" w:author="Shuba, Irina V" w:date="2020-01-14T13:49:00Z">
              <w:rPr>
                <w:rFonts w:ascii="Times New Roman" w:hAnsi="Times New Roman"/>
                <w:lang w:val="ru-RU"/>
              </w:rPr>
            </w:rPrChange>
          </w:rPr>
          <w:t xml:space="preserve">Из системы </w:t>
        </w:r>
      </w:ins>
      <w:ins w:id="748" w:author="Shuba, Irina V" w:date="2020-01-14T13:49:00Z">
        <w:r>
          <w:rPr>
            <w:rFonts w:ascii="Times New Roman" w:hAnsi="Times New Roman"/>
            <w:b/>
            <w:lang w:val="ru-RU"/>
          </w:rPr>
          <w:t xml:space="preserve">ПО </w:t>
        </w:r>
        <w:r w:rsidRPr="00FA201F">
          <w:rPr>
            <w:rFonts w:ascii="Times New Roman" w:hAnsi="Times New Roman"/>
            <w:b/>
            <w:lang w:val="ru-RU"/>
            <w:rPrChange w:id="749" w:author="Shuba, Irina V" w:date="2020-01-14T13:49:00Z">
              <w:rPr>
                <w:rFonts w:ascii="Times New Roman" w:hAnsi="Times New Roman"/>
                <w:b/>
              </w:rPr>
            </w:rPrChange>
          </w:rPr>
          <w:t>SAP</w:t>
        </w:r>
      </w:ins>
    </w:p>
    <w:tbl>
      <w:tblPr>
        <w:tblW w:w="6663" w:type="dxa"/>
        <w:tblInd w:w="-572" w:type="dxa"/>
        <w:tblLayout w:type="fixed"/>
        <w:tblLook w:val="04A0" w:firstRow="1" w:lastRow="0" w:firstColumn="1" w:lastColumn="0" w:noHBand="0" w:noVBand="1"/>
        <w:tblPrChange w:id="750" w:author="Shuba, Irina V" w:date="2020-01-14T14:54:00Z">
          <w:tblPr>
            <w:tblW w:w="8789" w:type="dxa"/>
            <w:tblInd w:w="-572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709"/>
        <w:gridCol w:w="2268"/>
        <w:gridCol w:w="3686"/>
        <w:tblGridChange w:id="751">
          <w:tblGrid>
            <w:gridCol w:w="709"/>
            <w:gridCol w:w="2268"/>
            <w:gridCol w:w="3686"/>
          </w:tblGrid>
        </w:tblGridChange>
      </w:tblGrid>
      <w:tr w:rsidR="00C14DF6" w14:paraId="397FA2E5" w14:textId="31499DAB" w:rsidTr="00C14DF6">
        <w:trPr>
          <w:ins w:id="752" w:author="Shuba, Irina V" w:date="2020-01-14T13:55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53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61CA68" w14:textId="77777777" w:rsidR="00C14DF6" w:rsidRDefault="00C14DF6" w:rsidP="00D77028">
            <w:pPr>
              <w:rPr>
                <w:ins w:id="754" w:author="Shuba, Irina V" w:date="2020-01-14T13:55:00Z"/>
                <w:lang w:val="ru-RU"/>
              </w:rPr>
            </w:pPr>
            <w:ins w:id="755" w:author="Shuba, Irina V" w:date="2020-01-14T13:55:00Z">
              <w:r>
                <w:rPr>
                  <w:lang w:val="ru-RU"/>
                </w:rPr>
                <w:t>№ п/п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56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0B99B" w14:textId="24FB37DF" w:rsidR="00C14DF6" w:rsidRDefault="00C14DF6" w:rsidP="00D77028">
            <w:pPr>
              <w:rPr>
                <w:ins w:id="757" w:author="Shuba, Irina V" w:date="2020-01-14T14:34:00Z"/>
                <w:lang w:val="ru-RU"/>
              </w:rPr>
            </w:pPr>
            <w:ins w:id="758" w:author="Shuba, Irina V" w:date="2020-01-14T14:34:00Z">
              <w:r>
                <w:rPr>
                  <w:lang w:val="ru-RU"/>
                </w:rPr>
                <w:t xml:space="preserve">Наименование поля в </w:t>
              </w:r>
              <w:r w:rsidRPr="00961A17">
                <w:rPr>
                  <w:rFonts w:ascii="Times New Roman" w:hAnsi="Times New Roman"/>
                  <w:b/>
                  <w:lang w:val="ru-RU"/>
                </w:rPr>
                <w:t>SAP</w:t>
              </w:r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59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E7CBBB" w14:textId="77777777" w:rsidR="00C14DF6" w:rsidRDefault="00C14DF6" w:rsidP="00D77028">
            <w:pPr>
              <w:rPr>
                <w:ins w:id="760" w:author="Shuba, Irina V" w:date="2020-01-14T13:55:00Z"/>
                <w:lang w:val="ru-RU"/>
              </w:rPr>
            </w:pPr>
            <w:ins w:id="761" w:author="Shuba, Irina V" w:date="2020-01-14T13:55:00Z">
              <w:r>
                <w:rPr>
                  <w:lang w:val="ru-RU"/>
                </w:rPr>
                <w:t xml:space="preserve">Описание </w:t>
              </w:r>
            </w:ins>
          </w:p>
        </w:tc>
      </w:tr>
      <w:tr w:rsidR="00C14DF6" w:rsidRPr="00E77082" w14:paraId="0FA7BA2B" w14:textId="5C0AD238" w:rsidTr="00C14DF6">
        <w:trPr>
          <w:ins w:id="762" w:author="Shuba, Irina V" w:date="2020-01-14T13:55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63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98FC7C" w14:textId="77777777" w:rsidR="00C14DF6" w:rsidRDefault="00C14DF6" w:rsidP="00D77028">
            <w:pPr>
              <w:rPr>
                <w:ins w:id="764" w:author="Shuba, Irina V" w:date="2020-01-14T13:55:00Z"/>
                <w:lang w:val="ru-RU"/>
              </w:rPr>
            </w:pPr>
            <w:ins w:id="765" w:author="Shuba, Irina V" w:date="2020-01-14T13:55:00Z">
              <w:r>
                <w:rPr>
                  <w:lang w:val="ru-RU"/>
                </w:rPr>
                <w:t>1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66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A11B3E" w14:textId="549B234D" w:rsidR="00C14DF6" w:rsidRPr="00E77082" w:rsidRDefault="00C14DF6" w:rsidP="00D77028">
            <w:pPr>
              <w:rPr>
                <w:ins w:id="767" w:author="Shuba, Irina V" w:date="2020-01-14T14:34:00Z"/>
                <w:lang w:val="ru-RU"/>
              </w:rPr>
            </w:pPr>
            <w:proofErr w:type="spellStart"/>
            <w:ins w:id="768" w:author="Shuba, Irina V" w:date="2020-01-14T14:3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Опис</w:t>
              </w:r>
              <w:proofErr w:type="spellEnd"/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769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2B4DDA5" w14:textId="2A80D7F6" w:rsidR="00C14DF6" w:rsidRPr="00E77082" w:rsidRDefault="00C14DF6">
            <w:pPr>
              <w:rPr>
                <w:ins w:id="770" w:author="Shuba, Irina V" w:date="2020-01-14T13:55:00Z"/>
                <w:lang w:val="ru-RU"/>
              </w:rPr>
            </w:pPr>
            <w:ins w:id="771" w:author="Shuba, Irina V" w:date="2020-01-14T13:57:00Z">
              <w:r w:rsidRPr="00D77028">
                <w:rPr>
                  <w:rFonts w:cs="Calibri"/>
                  <w:color w:val="000000"/>
                  <w:sz w:val="18"/>
                  <w:szCs w:val="18"/>
                  <w:lang w:val="ru-RU"/>
                  <w:rPrChange w:id="772" w:author="Shuba, Irina V" w:date="2020-01-14T14:35:00Z">
                    <w:rPr>
                      <w:rFonts w:cs="Calibri"/>
                      <w:color w:val="000000"/>
                      <w:sz w:val="18"/>
                      <w:szCs w:val="18"/>
                    </w:rPr>
                  </w:rPrChange>
                </w:rPr>
                <w:t>Цех-получатель</w:t>
              </w:r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груза</w:t>
              </w:r>
            </w:ins>
          </w:p>
        </w:tc>
      </w:tr>
      <w:tr w:rsidR="00C14DF6" w:rsidRPr="00E77082" w14:paraId="51497B62" w14:textId="0C149BE2" w:rsidTr="00C14DF6">
        <w:trPr>
          <w:ins w:id="773" w:author="Shuba, Irina V" w:date="2020-01-14T13:55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74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9DB214" w14:textId="77777777" w:rsidR="00C14DF6" w:rsidRDefault="00C14DF6" w:rsidP="00D77028">
            <w:pPr>
              <w:rPr>
                <w:ins w:id="775" w:author="Shuba, Irina V" w:date="2020-01-14T13:55:00Z"/>
                <w:lang w:val="ru-RU"/>
              </w:rPr>
            </w:pPr>
            <w:ins w:id="776" w:author="Shuba, Irina V" w:date="2020-01-14T13:55:00Z">
              <w:r>
                <w:rPr>
                  <w:lang w:val="ru-RU"/>
                </w:rPr>
                <w:t>2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77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AC7958" w14:textId="5EA63124" w:rsidR="00C14DF6" w:rsidRPr="00E77082" w:rsidRDefault="00C14DF6" w:rsidP="00D77028">
            <w:pPr>
              <w:rPr>
                <w:ins w:id="778" w:author="Shuba, Irina V" w:date="2020-01-14T14:34:00Z"/>
                <w:lang w:val="ru-RU"/>
              </w:rPr>
            </w:pPr>
            <w:ins w:id="779" w:author="Shuba, Irina V" w:date="2020-01-14T14:3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Склад</w:t>
              </w:r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80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EF5981" w14:textId="1C1F1570" w:rsidR="00C14DF6" w:rsidRPr="00E77082" w:rsidRDefault="00C14DF6">
            <w:pPr>
              <w:rPr>
                <w:ins w:id="781" w:author="Shuba, Irina V" w:date="2020-01-14T13:55:00Z"/>
                <w:lang w:val="ru-RU"/>
              </w:rPr>
            </w:pPr>
            <w:ins w:id="782" w:author="Shuba, Irina V" w:date="2020-01-14T13:57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Код цеха-получателя</w:t>
              </w:r>
            </w:ins>
            <w:ins w:id="783" w:author="Shuba, Irina V" w:date="2020-01-14T14:3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</w:t>
              </w:r>
            </w:ins>
          </w:p>
        </w:tc>
      </w:tr>
      <w:tr w:rsidR="00C14DF6" w:rsidRPr="00E77082" w14:paraId="6F241007" w14:textId="3C6F9C98" w:rsidTr="00C14DF6">
        <w:trPr>
          <w:ins w:id="784" w:author="Shuba, Irina V" w:date="2020-01-14T13:55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85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0F506C" w14:textId="77777777" w:rsidR="00C14DF6" w:rsidRDefault="00C14DF6" w:rsidP="00D77028">
            <w:pPr>
              <w:rPr>
                <w:ins w:id="786" w:author="Shuba, Irina V" w:date="2020-01-14T13:55:00Z"/>
                <w:lang w:val="ru-RU"/>
              </w:rPr>
            </w:pPr>
            <w:ins w:id="787" w:author="Shuba, Irina V" w:date="2020-01-14T13:55:00Z">
              <w:r>
                <w:rPr>
                  <w:lang w:val="ru-RU"/>
                </w:rPr>
                <w:t>3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88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6137C6" w14:textId="28B808B2" w:rsidR="00C14DF6" w:rsidRPr="00346D8F" w:rsidRDefault="00C14DF6" w:rsidP="00D77028">
            <w:pPr>
              <w:rPr>
                <w:ins w:id="789" w:author="Shuba, Irina V" w:date="2020-01-14T14:34:00Z"/>
                <w:rFonts w:cs="Calibri"/>
                <w:color w:val="000000"/>
                <w:sz w:val="18"/>
                <w:szCs w:val="18"/>
              </w:rPr>
            </w:pPr>
            <w:ins w:id="790" w:author="Shuba, Irina V" w:date="2020-01-14T14:34:00Z">
              <w:r w:rsidRPr="00961A17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Наименование корабля</w:t>
              </w:r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91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18DEB1" w14:textId="161B70E9" w:rsidR="00C14DF6" w:rsidRPr="00346D8F" w:rsidRDefault="00C14DF6" w:rsidP="00D77028">
            <w:pPr>
              <w:rPr>
                <w:ins w:id="792" w:author="Shuba, Irina V" w:date="2020-01-14T13:55:00Z"/>
                <w:rFonts w:cs="Calibri"/>
                <w:color w:val="000000"/>
                <w:sz w:val="18"/>
                <w:szCs w:val="18"/>
                <w:lang w:val="ru-RU"/>
              </w:rPr>
            </w:pPr>
            <w:ins w:id="793" w:author="Shuba, Irina V" w:date="2020-01-14T13:58:00Z">
              <w:r w:rsidRPr="00346D8F">
                <w:rPr>
                  <w:rFonts w:cs="Calibri"/>
                  <w:color w:val="000000"/>
                  <w:sz w:val="18"/>
                  <w:szCs w:val="18"/>
                  <w:lang w:val="ru-RU"/>
                  <w:rPrChange w:id="794" w:author="Shuba, Irina V" w:date="2020-01-14T14:28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>Наименование судна</w:t>
              </w:r>
            </w:ins>
          </w:p>
        </w:tc>
      </w:tr>
      <w:tr w:rsidR="00C14DF6" w:rsidRPr="003551AA" w14:paraId="1CFFC657" w14:textId="7C8C22F3" w:rsidTr="00C14DF6">
        <w:trPr>
          <w:ins w:id="795" w:author="Shuba, Irina V" w:date="2020-01-14T13:59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96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DA7E63" w14:textId="63A3CA5A" w:rsidR="00C14DF6" w:rsidRDefault="00C14DF6" w:rsidP="00D77028">
            <w:pPr>
              <w:rPr>
                <w:ins w:id="797" w:author="Shuba, Irina V" w:date="2020-01-14T13:59:00Z"/>
                <w:lang w:val="ru-RU"/>
              </w:rPr>
            </w:pPr>
            <w:ins w:id="798" w:author="Shuba, Irina V" w:date="2020-01-14T14:00:00Z">
              <w:r>
                <w:rPr>
                  <w:lang w:val="ru-RU"/>
                </w:rPr>
                <w:t>4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799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788335" w14:textId="77777777" w:rsidR="00C14DF6" w:rsidRPr="00961A17" w:rsidRDefault="00C14DF6" w:rsidP="00D77028">
            <w:pPr>
              <w:rPr>
                <w:ins w:id="800" w:author="Shuba, Irina V" w:date="2020-01-14T14:34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01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8C8CBC" w14:textId="02890E17" w:rsidR="00C14DF6" w:rsidRPr="00961A17" w:rsidRDefault="00C14DF6" w:rsidP="00D77028">
            <w:pPr>
              <w:rPr>
                <w:ins w:id="802" w:author="Shuba, Irina V" w:date="2020-01-14T13:59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ins w:id="803" w:author="Shuba, Irina V" w:date="2020-01-14T13:59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Наименование цеха-получателя после переадресовки</w:t>
              </w:r>
            </w:ins>
            <w:ins w:id="804" w:author="Shuba, Irina V" w:date="2020-01-14T14:30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на АМКР</w:t>
              </w:r>
            </w:ins>
          </w:p>
        </w:tc>
      </w:tr>
      <w:tr w:rsidR="00C14DF6" w:rsidRPr="003551AA" w14:paraId="4AE90D1E" w14:textId="6CB64E09" w:rsidTr="00C14DF6">
        <w:trPr>
          <w:ins w:id="805" w:author="Shuba, Irina V" w:date="2020-01-14T13:59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06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68BA5E" w14:textId="1D96B7DD" w:rsidR="00C14DF6" w:rsidRDefault="00C14DF6" w:rsidP="00D77028">
            <w:pPr>
              <w:rPr>
                <w:ins w:id="807" w:author="Shuba, Irina V" w:date="2020-01-14T13:59:00Z"/>
                <w:lang w:val="ru-RU"/>
              </w:rPr>
            </w:pPr>
            <w:ins w:id="808" w:author="Shuba, Irina V" w:date="2020-01-14T14:00:00Z">
              <w:r>
                <w:rPr>
                  <w:lang w:val="ru-RU"/>
                </w:rPr>
                <w:t>5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09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072281" w14:textId="77777777" w:rsidR="00C14DF6" w:rsidRPr="00961A17" w:rsidRDefault="00C14DF6" w:rsidP="00D77028">
            <w:pPr>
              <w:rPr>
                <w:ins w:id="810" w:author="Shuba, Irina V" w:date="2020-01-14T14:34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11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FFE460" w14:textId="75DE9C04" w:rsidR="00C14DF6" w:rsidRPr="00961A17" w:rsidRDefault="00C14DF6" w:rsidP="00D77028">
            <w:pPr>
              <w:rPr>
                <w:ins w:id="812" w:author="Shuba, Irina V" w:date="2020-01-14T13:59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ins w:id="813" w:author="Shuba, Irina V" w:date="2020-01-14T13:59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Код цеха-получателя после переадресовки</w:t>
              </w:r>
            </w:ins>
            <w:ins w:id="814" w:author="Shuba, Irina V" w:date="2020-01-14T14:30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на АМКР</w:t>
              </w:r>
            </w:ins>
          </w:p>
        </w:tc>
      </w:tr>
      <w:tr w:rsidR="00C14DF6" w:rsidRPr="003551AA" w14:paraId="1F9C46EA" w14:textId="320B8BBF" w:rsidTr="00C14DF6">
        <w:trPr>
          <w:ins w:id="815" w:author="Shuba, Irina V" w:date="2020-01-14T13:59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16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A9145C" w14:textId="3A18529B" w:rsidR="00C14DF6" w:rsidRDefault="00C14DF6" w:rsidP="00D77028">
            <w:pPr>
              <w:rPr>
                <w:ins w:id="817" w:author="Shuba, Irina V" w:date="2020-01-14T13:59:00Z"/>
                <w:lang w:val="ru-RU"/>
              </w:rPr>
            </w:pPr>
            <w:ins w:id="818" w:author="Shuba, Irina V" w:date="2020-01-14T14:00:00Z">
              <w:r>
                <w:rPr>
                  <w:lang w:val="ru-RU"/>
                </w:rPr>
                <w:t>6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19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39FB44" w14:textId="37326D9B" w:rsidR="00C14DF6" w:rsidRPr="00961A17" w:rsidRDefault="00C14DF6" w:rsidP="00D77028">
            <w:pPr>
              <w:rPr>
                <w:ins w:id="820" w:author="Shuba, Irina V" w:date="2020-01-14T14:34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proofErr w:type="spellStart"/>
            <w:ins w:id="821" w:author="Shuba, Irina V" w:date="2020-01-14T14:3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Матер</w:t>
              </w:r>
              <w:r>
                <w:rPr>
                  <w:rFonts w:ascii="Calibri" w:hAnsi="Calibri" w:cs="Calibri"/>
                  <w:color w:val="000000"/>
                  <w:sz w:val="18"/>
                  <w:szCs w:val="18"/>
                  <w:lang w:val="ru-RU"/>
                </w:rPr>
                <w:t>i</w:t>
              </w:r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ал</w:t>
              </w:r>
              <w:proofErr w:type="spellEnd"/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22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8C3363" w14:textId="1B791FAC" w:rsidR="00C14DF6" w:rsidRPr="00961A17" w:rsidRDefault="00C14DF6" w:rsidP="00D77028">
            <w:pPr>
              <w:rPr>
                <w:ins w:id="823" w:author="Shuba, Irina V" w:date="2020-01-14T13:59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ins w:id="824" w:author="Shuba, Irina V" w:date="2020-01-14T14:00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Код груза прибытия, указанный во входящей поставке  </w:t>
              </w:r>
            </w:ins>
          </w:p>
        </w:tc>
      </w:tr>
      <w:tr w:rsidR="00C14DF6" w:rsidRPr="003551AA" w14:paraId="363F3D4B" w14:textId="25C046C5" w:rsidTr="00C14DF6">
        <w:trPr>
          <w:ins w:id="825" w:author="Shuba, Irina V" w:date="2020-01-14T13:59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26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C2C8C9" w14:textId="5225DC6C" w:rsidR="00C14DF6" w:rsidRDefault="00C14DF6" w:rsidP="00D77028">
            <w:pPr>
              <w:rPr>
                <w:ins w:id="827" w:author="Shuba, Irina V" w:date="2020-01-14T13:59:00Z"/>
                <w:lang w:val="ru-RU"/>
              </w:rPr>
            </w:pPr>
            <w:ins w:id="828" w:author="Shuba, Irina V" w:date="2020-01-14T14:00:00Z">
              <w:r>
                <w:rPr>
                  <w:lang w:val="ru-RU"/>
                </w:rPr>
                <w:t>7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29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35489B" w14:textId="24A39E17" w:rsidR="00C14DF6" w:rsidRPr="00961A17" w:rsidRDefault="00C14DF6" w:rsidP="00D77028">
            <w:pPr>
              <w:rPr>
                <w:ins w:id="830" w:author="Shuba, Irina V" w:date="2020-01-14T14:34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proofErr w:type="spellStart"/>
            <w:ins w:id="831" w:author="Shuba, Irina V" w:date="2020-01-14T14:34:00Z">
              <w:r w:rsidRPr="00961A17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Опис</w:t>
              </w:r>
              <w:proofErr w:type="spellEnd"/>
              <w:r w:rsidRPr="00961A17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</w:t>
              </w:r>
              <w:proofErr w:type="spellStart"/>
              <w:r w:rsidRPr="00961A17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матер</w:t>
              </w:r>
              <w:r w:rsidRPr="00961A17">
                <w:rPr>
                  <w:rFonts w:cstheme="minorHAnsi"/>
                  <w:color w:val="000000"/>
                  <w:sz w:val="18"/>
                  <w:szCs w:val="18"/>
                  <w:lang w:val="ru-RU"/>
                </w:rPr>
                <w:t>i</w:t>
              </w:r>
              <w:r w:rsidRPr="00961A17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алу</w:t>
              </w:r>
              <w:proofErr w:type="spellEnd"/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32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5E35B6" w14:textId="06E31AB4" w:rsidR="00C14DF6" w:rsidRPr="00961A17" w:rsidRDefault="00C14DF6">
            <w:pPr>
              <w:rPr>
                <w:ins w:id="833" w:author="Shuba, Irina V" w:date="2020-01-14T13:59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proofErr w:type="gramStart"/>
            <w:ins w:id="834" w:author="Shuba, Irina V" w:date="2020-01-14T14:2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Наименование </w:t>
              </w:r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груза</w:t>
              </w:r>
              <w:proofErr w:type="gramEnd"/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прибытия, указанн</w:t>
              </w:r>
            </w:ins>
            <w:ins w:id="835" w:author="Shuba, Irina V" w:date="2020-01-14T14:25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ого</w:t>
              </w:r>
            </w:ins>
            <w:ins w:id="836" w:author="Shuba, Irina V" w:date="2020-01-14T14:24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во входящей поставке  </w:t>
              </w:r>
            </w:ins>
          </w:p>
        </w:tc>
      </w:tr>
      <w:tr w:rsidR="00C14DF6" w:rsidRPr="00E77082" w14:paraId="0F38F204" w14:textId="152321C0" w:rsidTr="00C14DF6">
        <w:trPr>
          <w:ins w:id="837" w:author="Shuba, Irina V" w:date="2020-01-14T13:59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38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9E3C5C" w14:textId="11860C74" w:rsidR="00C14DF6" w:rsidRDefault="00C14DF6" w:rsidP="00D77028">
            <w:pPr>
              <w:rPr>
                <w:ins w:id="839" w:author="Shuba, Irina V" w:date="2020-01-14T13:59:00Z"/>
                <w:lang w:val="ru-RU"/>
              </w:rPr>
            </w:pPr>
            <w:ins w:id="840" w:author="Shuba, Irina V" w:date="2020-01-14T14:00:00Z">
              <w:r>
                <w:rPr>
                  <w:lang w:val="ru-RU"/>
                </w:rPr>
                <w:t>8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41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4F7299" w14:textId="33F49679" w:rsidR="00C14DF6" w:rsidRPr="00961A17" w:rsidRDefault="00C14DF6" w:rsidP="00D77028">
            <w:pPr>
              <w:rPr>
                <w:ins w:id="842" w:author="Shuba, Irina V" w:date="2020-01-14T14:34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ins w:id="843" w:author="Shuba, Irina V" w:date="2020-01-14T14:34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Разрешение на выгрузку</w:t>
              </w:r>
            </w:ins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44" w:author="Shuba, Irina V" w:date="2020-01-14T14:54:00Z">
              <w:tcPr>
                <w:tcW w:w="36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272EBE" w14:textId="6DA14329" w:rsidR="00C14DF6" w:rsidRPr="00961A17" w:rsidRDefault="00C14DF6" w:rsidP="00D77028">
            <w:pPr>
              <w:rPr>
                <w:ins w:id="845" w:author="Shuba, Irina V" w:date="2020-01-14T13:59:00Z"/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ins w:id="846" w:author="Shuba, Irina V" w:date="2020-01-14T14:00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Разрешение на выгрузку</w:t>
              </w:r>
            </w:ins>
          </w:p>
        </w:tc>
      </w:tr>
    </w:tbl>
    <w:p w14:paraId="49478C9B" w14:textId="671E0DD2" w:rsidR="000E7924" w:rsidRDefault="000E7924">
      <w:pPr>
        <w:tabs>
          <w:tab w:val="left" w:pos="435"/>
          <w:tab w:val="center" w:pos="4678"/>
        </w:tabs>
        <w:spacing w:after="200" w:line="276" w:lineRule="auto"/>
        <w:rPr>
          <w:ins w:id="847" w:author="Shuba, Irina V" w:date="2020-01-13T16:36:00Z"/>
          <w:rFonts w:ascii="Times New Roman" w:hAnsi="Times New Roman"/>
          <w:b/>
          <w:lang w:val="ru-RU"/>
        </w:rPr>
        <w:pPrChange w:id="848" w:author="Shuba, Irina V" w:date="2020-01-13T16:36:00Z">
          <w:pPr>
            <w:spacing w:after="200" w:line="276" w:lineRule="auto"/>
            <w:jc w:val="center"/>
          </w:pPr>
        </w:pPrChange>
      </w:pPr>
    </w:p>
    <w:p w14:paraId="0B47325E" w14:textId="2479341A" w:rsidR="00FA201F" w:rsidRPr="00961A17" w:rsidRDefault="00FA201F" w:rsidP="00FA201F">
      <w:pPr>
        <w:spacing w:after="200" w:line="276" w:lineRule="auto"/>
        <w:rPr>
          <w:ins w:id="849" w:author="Shuba, Irina V" w:date="2020-01-14T13:50:00Z"/>
          <w:rFonts w:ascii="Times New Roman" w:hAnsi="Times New Roman"/>
          <w:b/>
          <w:lang w:val="ru-RU"/>
        </w:rPr>
      </w:pPr>
      <w:ins w:id="850" w:author="Shuba, Irina V" w:date="2020-01-14T13:50:00Z">
        <w:r w:rsidRPr="00961A17">
          <w:rPr>
            <w:rFonts w:ascii="Times New Roman" w:hAnsi="Times New Roman"/>
            <w:b/>
            <w:lang w:val="ru-RU"/>
          </w:rPr>
          <w:t xml:space="preserve">Из системы </w:t>
        </w:r>
        <w:r>
          <w:rPr>
            <w:rFonts w:ascii="Times New Roman" w:hAnsi="Times New Roman"/>
            <w:b/>
            <w:lang w:val="ru-RU"/>
          </w:rPr>
          <w:t>ЕБДВ</w:t>
        </w:r>
      </w:ins>
    </w:p>
    <w:tbl>
      <w:tblPr>
        <w:tblW w:w="7938" w:type="dxa"/>
        <w:tblInd w:w="-572" w:type="dxa"/>
        <w:tblLayout w:type="fixed"/>
        <w:tblLook w:val="04A0" w:firstRow="1" w:lastRow="0" w:firstColumn="1" w:lastColumn="0" w:noHBand="0" w:noVBand="1"/>
        <w:tblPrChange w:id="851" w:author="Shuba, Irina V" w:date="2020-01-14T14:47:00Z">
          <w:tblPr>
            <w:tblW w:w="9214" w:type="dxa"/>
            <w:tblInd w:w="-572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709"/>
        <w:gridCol w:w="2268"/>
        <w:gridCol w:w="4961"/>
        <w:tblGridChange w:id="852">
          <w:tblGrid>
            <w:gridCol w:w="709"/>
            <w:gridCol w:w="2268"/>
            <w:gridCol w:w="4111"/>
          </w:tblGrid>
        </w:tblGridChange>
      </w:tblGrid>
      <w:tr w:rsidR="001E27D9" w14:paraId="6D5AE4DE" w14:textId="77777777" w:rsidTr="001E27D9">
        <w:trPr>
          <w:ins w:id="853" w:author="Shuba, Irina V" w:date="2020-01-14T13:5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54" w:author="Shuba, Irina V" w:date="2020-01-14T14:47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CDFD0F" w14:textId="77777777" w:rsidR="001E27D9" w:rsidRDefault="001E27D9" w:rsidP="00831565">
            <w:pPr>
              <w:rPr>
                <w:ins w:id="855" w:author="Shuba, Irina V" w:date="2020-01-14T13:56:00Z"/>
                <w:lang w:val="ru-RU"/>
              </w:rPr>
            </w:pPr>
            <w:ins w:id="856" w:author="Shuba, Irina V" w:date="2020-01-14T13:56:00Z">
              <w:r>
                <w:rPr>
                  <w:lang w:val="ru-RU"/>
                </w:rPr>
                <w:t>№ п/п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57" w:author="Shuba, Irina V" w:date="2020-01-14T14:47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CBEE31" w14:textId="77777777" w:rsidR="001E27D9" w:rsidRDefault="001E27D9" w:rsidP="00831565">
            <w:pPr>
              <w:rPr>
                <w:ins w:id="858" w:author="Shuba, Irina V" w:date="2020-01-14T13:56:00Z"/>
                <w:lang w:val="ru-RU"/>
              </w:rPr>
            </w:pPr>
            <w:ins w:id="859" w:author="Shuba, Irina V" w:date="2020-01-14T13:56:00Z">
              <w:r>
                <w:rPr>
                  <w:lang w:val="ru-RU"/>
                </w:rPr>
                <w:t>Поле БД</w:t>
              </w:r>
            </w:ins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60" w:author="Shuba, Irina V" w:date="2020-01-14T14:47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7DC0D1" w14:textId="77777777" w:rsidR="001E27D9" w:rsidRDefault="001E27D9" w:rsidP="00831565">
            <w:pPr>
              <w:rPr>
                <w:ins w:id="861" w:author="Shuba, Irina V" w:date="2020-01-14T13:56:00Z"/>
                <w:lang w:val="ru-RU"/>
              </w:rPr>
            </w:pPr>
            <w:ins w:id="862" w:author="Shuba, Irina V" w:date="2020-01-14T13:56:00Z">
              <w:r>
                <w:rPr>
                  <w:lang w:val="ru-RU"/>
                </w:rPr>
                <w:t xml:space="preserve">Описание </w:t>
              </w:r>
            </w:ins>
          </w:p>
        </w:tc>
      </w:tr>
      <w:tr w:rsidR="001E27D9" w:rsidRPr="00E77082" w14:paraId="64C27E36" w14:textId="77777777" w:rsidTr="001E27D9">
        <w:trPr>
          <w:ins w:id="863" w:author="Shuba, Irina V" w:date="2020-01-14T13:5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64" w:author="Shuba, Irina V" w:date="2020-01-14T14:47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0B1BC6" w14:textId="77777777" w:rsidR="001E27D9" w:rsidRDefault="001E27D9" w:rsidP="00831565">
            <w:pPr>
              <w:rPr>
                <w:ins w:id="865" w:author="Shuba, Irina V" w:date="2020-01-14T13:56:00Z"/>
                <w:lang w:val="ru-RU"/>
              </w:rPr>
            </w:pPr>
            <w:ins w:id="866" w:author="Shuba, Irina V" w:date="2020-01-14T13:56:00Z">
              <w:r>
                <w:rPr>
                  <w:lang w:val="ru-RU"/>
                </w:rPr>
                <w:t>1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67" w:author="Shuba, Irina V" w:date="2020-01-14T14:47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449E384" w14:textId="39B72FC0" w:rsidR="001E27D9" w:rsidRPr="001E27D9" w:rsidRDefault="001E27D9" w:rsidP="00831565">
            <w:pPr>
              <w:rPr>
                <w:ins w:id="868" w:author="Shuba, Irina V" w:date="2020-01-14T13:56:00Z"/>
                <w:lang w:val="ru-RU"/>
              </w:rPr>
            </w:pPr>
            <w:ins w:id="869" w:author="Shuba, Irina V" w:date="2020-01-14T14:32:00Z">
              <w:r>
                <w:rPr>
                  <w:lang w:val="ru-RU"/>
                </w:rPr>
                <w:t>Вес</w:t>
              </w:r>
            </w:ins>
            <w:ins w:id="870" w:author="Shuba, Irina V" w:date="2020-01-14T14:46:00Z">
              <w:r>
                <w:rPr>
                  <w:lang w:val="ru-RU"/>
                </w:rPr>
                <w:t>, нетто</w:t>
              </w:r>
            </w:ins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71" w:author="Shuba, Irina V" w:date="2020-01-14T14:47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1AA13B3" w14:textId="3690DDDA" w:rsidR="001E27D9" w:rsidRPr="00D77028" w:rsidRDefault="001E27D9" w:rsidP="00831565">
            <w:pPr>
              <w:rPr>
                <w:ins w:id="872" w:author="Shuba, Irina V" w:date="2020-01-14T13:56:00Z"/>
                <w:lang w:val="ru-RU"/>
              </w:rPr>
            </w:pPr>
            <w:ins w:id="873" w:author="Shuba, Irina V" w:date="2020-01-14T14:36:00Z">
              <w:r>
                <w:rPr>
                  <w:lang w:val="ru-RU"/>
                </w:rPr>
                <w:t>Вес</w:t>
              </w:r>
            </w:ins>
            <w:ins w:id="874" w:author="Shuba, Irina V" w:date="2020-01-14T14:42:00Z">
              <w:r w:rsidRPr="00D77028">
                <w:rPr>
                  <w:lang w:val="ru-RU"/>
                  <w:rPrChange w:id="875" w:author="Shuba, Irina V" w:date="2020-01-14T14:42:00Z">
                    <w:rPr/>
                  </w:rPrChange>
                </w:rPr>
                <w:t xml:space="preserve"> </w:t>
              </w:r>
            </w:ins>
            <w:ins w:id="876" w:author="Shuba, Irina V" w:date="2020-01-14T14:46:00Z">
              <w:r>
                <w:rPr>
                  <w:lang w:val="ru-RU"/>
                </w:rPr>
                <w:t>нетто</w:t>
              </w:r>
            </w:ins>
            <w:ins w:id="877" w:author="Shuba, Irina V" w:date="2020-01-14T14:36:00Z">
              <w:r>
                <w:rPr>
                  <w:lang w:val="ru-RU"/>
                </w:rPr>
                <w:t>, определенный при входящем контроле на станциях примыкания комбината</w:t>
              </w:r>
            </w:ins>
            <w:ins w:id="878" w:author="Shuba, Irina V" w:date="2020-01-14T14:39:00Z">
              <w:r>
                <w:rPr>
                  <w:lang w:val="ru-RU"/>
                </w:rPr>
                <w:t xml:space="preserve"> </w:t>
              </w:r>
              <w:proofErr w:type="gramStart"/>
              <w:r>
                <w:rPr>
                  <w:lang w:val="ru-RU"/>
                </w:rPr>
                <w:t>( 10</w:t>
              </w:r>
              <w:proofErr w:type="gramEnd"/>
              <w:r>
                <w:rPr>
                  <w:lang w:val="ru-RU"/>
                </w:rPr>
                <w:t xml:space="preserve"> км. или на ст. Промышленная)</w:t>
              </w:r>
            </w:ins>
          </w:p>
        </w:tc>
      </w:tr>
      <w:tr w:rsidR="001E27D9" w:rsidRPr="00E77082" w14:paraId="6B44C540" w14:textId="77777777" w:rsidTr="001E27D9">
        <w:trPr>
          <w:ins w:id="879" w:author="Shuba, Irina V" w:date="2020-01-14T14:31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80" w:author="Shuba, Irina V" w:date="2020-01-14T14:47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92B35F" w14:textId="419A29C6" w:rsidR="001E27D9" w:rsidRDefault="001E27D9" w:rsidP="00831565">
            <w:pPr>
              <w:rPr>
                <w:ins w:id="881" w:author="Shuba, Irina V" w:date="2020-01-14T14:31:00Z"/>
                <w:lang w:val="ru-RU"/>
              </w:rPr>
            </w:pPr>
            <w:ins w:id="882" w:author="Shuba, Irina V" w:date="2020-01-14T14:32:00Z">
              <w:r>
                <w:rPr>
                  <w:lang w:val="ru-RU"/>
                </w:rPr>
                <w:t>2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83" w:author="Shuba, Irina V" w:date="2020-01-14T14:47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9EC92F9" w14:textId="70E78C2A" w:rsidR="001E27D9" w:rsidRPr="00E77082" w:rsidRDefault="001E27D9" w:rsidP="00831565">
            <w:pPr>
              <w:rPr>
                <w:ins w:id="884" w:author="Shuba, Irina V" w:date="2020-01-14T14:31:00Z"/>
                <w:lang w:val="ru-RU"/>
              </w:rPr>
            </w:pPr>
            <w:ins w:id="885" w:author="Shuba, Irina V" w:date="2020-01-14T14:32:00Z">
              <w:r>
                <w:rPr>
                  <w:lang w:val="ru-RU"/>
                </w:rPr>
                <w:t>Дата/ время перевески</w:t>
              </w:r>
            </w:ins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886" w:author="Shuba, Irina V" w:date="2020-01-14T14:47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3CF1AD1" w14:textId="2BDC0028" w:rsidR="001E27D9" w:rsidRPr="00E77082" w:rsidRDefault="001E27D9" w:rsidP="00831565">
            <w:pPr>
              <w:rPr>
                <w:ins w:id="887" w:author="Shuba, Irina V" w:date="2020-01-14T14:31:00Z"/>
                <w:lang w:val="ru-RU"/>
              </w:rPr>
            </w:pPr>
            <w:ins w:id="888" w:author="Shuba, Irina V" w:date="2020-01-14T14:36:00Z">
              <w:r>
                <w:rPr>
                  <w:lang w:val="ru-RU"/>
                </w:rPr>
                <w:t>Дата и время перевески</w:t>
              </w:r>
            </w:ins>
          </w:p>
        </w:tc>
      </w:tr>
    </w:tbl>
    <w:p w14:paraId="0A9108C6" w14:textId="1817CCD7" w:rsidR="00FA201F" w:rsidRDefault="00FA201F" w:rsidP="00FA201F">
      <w:pPr>
        <w:rPr>
          <w:ins w:id="889" w:author="Shuba, Irina V" w:date="2020-01-14T13:50:00Z"/>
          <w:rFonts w:ascii="Times New Roman" w:hAnsi="Times New Roman"/>
          <w:lang w:val="ru-RU"/>
        </w:rPr>
      </w:pPr>
    </w:p>
    <w:p w14:paraId="4B517C2E" w14:textId="0013CE88" w:rsidR="00FA201F" w:rsidRPr="000C3E94" w:rsidRDefault="00FA201F" w:rsidP="00FA201F">
      <w:pPr>
        <w:spacing w:after="200" w:line="276" w:lineRule="auto"/>
        <w:rPr>
          <w:ins w:id="890" w:author="Shuba, Irina V" w:date="2020-01-14T13:50:00Z"/>
          <w:rFonts w:ascii="Times New Roman" w:hAnsi="Times New Roman"/>
          <w:b/>
          <w:lang w:val="ru-RU"/>
        </w:rPr>
      </w:pPr>
      <w:ins w:id="891" w:author="Shuba, Irina V" w:date="2020-01-14T13:50:00Z">
        <w:r w:rsidRPr="00961A17">
          <w:rPr>
            <w:rFonts w:ascii="Times New Roman" w:hAnsi="Times New Roman"/>
            <w:b/>
            <w:lang w:val="ru-RU"/>
          </w:rPr>
          <w:t xml:space="preserve">Из системы </w:t>
        </w:r>
      </w:ins>
      <w:ins w:id="892" w:author="Shuba, Irina V" w:date="2020-01-14T13:51:00Z">
        <w:r>
          <w:rPr>
            <w:rFonts w:ascii="Times New Roman" w:hAnsi="Times New Roman"/>
            <w:b/>
          </w:rPr>
          <w:t>INTELLECT</w:t>
        </w:r>
      </w:ins>
      <w:ins w:id="893" w:author="Shuba, Irina V" w:date="2020-01-14T13:52:00Z">
        <w:r w:rsidR="000C3E94">
          <w:rPr>
            <w:rFonts w:ascii="Times New Roman" w:hAnsi="Times New Roman"/>
            <w:b/>
            <w:lang w:val="ru-RU"/>
          </w:rPr>
          <w:t xml:space="preserve">  </w:t>
        </w:r>
      </w:ins>
    </w:p>
    <w:tbl>
      <w:tblPr>
        <w:tblW w:w="7088" w:type="dxa"/>
        <w:tblInd w:w="-572" w:type="dxa"/>
        <w:tblLayout w:type="fixed"/>
        <w:tblLook w:val="04A0" w:firstRow="1" w:lastRow="0" w:firstColumn="1" w:lastColumn="0" w:noHBand="0" w:noVBand="1"/>
        <w:tblPrChange w:id="894" w:author="Shuba, Irina V" w:date="2020-01-14T14:54:00Z">
          <w:tblPr>
            <w:tblW w:w="9214" w:type="dxa"/>
            <w:tblInd w:w="-572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709"/>
        <w:gridCol w:w="2268"/>
        <w:gridCol w:w="4111"/>
        <w:tblGridChange w:id="895">
          <w:tblGrid>
            <w:gridCol w:w="709"/>
            <w:gridCol w:w="2268"/>
            <w:gridCol w:w="4111"/>
          </w:tblGrid>
        </w:tblGridChange>
      </w:tblGrid>
      <w:tr w:rsidR="00C14DF6" w14:paraId="2D885991" w14:textId="77777777" w:rsidTr="00C14DF6">
        <w:trPr>
          <w:ins w:id="896" w:author="Shuba, Irina V" w:date="2020-01-14T13:5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97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70C2B3" w14:textId="77777777" w:rsidR="00C14DF6" w:rsidRDefault="00C14DF6" w:rsidP="00831565">
            <w:pPr>
              <w:rPr>
                <w:ins w:id="898" w:author="Shuba, Irina V" w:date="2020-01-14T13:56:00Z"/>
                <w:lang w:val="ru-RU"/>
              </w:rPr>
            </w:pPr>
            <w:ins w:id="899" w:author="Shuba, Irina V" w:date="2020-01-14T13:56:00Z">
              <w:r>
                <w:rPr>
                  <w:lang w:val="ru-RU"/>
                </w:rPr>
                <w:t>№ п/п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00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530456" w14:textId="77777777" w:rsidR="00C14DF6" w:rsidRDefault="00C14DF6" w:rsidP="00831565">
            <w:pPr>
              <w:rPr>
                <w:ins w:id="901" w:author="Shuba, Irina V" w:date="2020-01-14T13:56:00Z"/>
                <w:lang w:val="ru-RU"/>
              </w:rPr>
            </w:pPr>
            <w:ins w:id="902" w:author="Shuba, Irina V" w:date="2020-01-14T13:56:00Z">
              <w:r>
                <w:rPr>
                  <w:lang w:val="ru-RU"/>
                </w:rPr>
                <w:t>Поле БД</w:t>
              </w:r>
            </w:ins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03" w:author="Shuba, Irina V" w:date="2020-01-14T14:54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DA374C" w14:textId="77777777" w:rsidR="00C14DF6" w:rsidRDefault="00C14DF6" w:rsidP="00831565">
            <w:pPr>
              <w:rPr>
                <w:ins w:id="904" w:author="Shuba, Irina V" w:date="2020-01-14T13:56:00Z"/>
                <w:lang w:val="ru-RU"/>
              </w:rPr>
            </w:pPr>
            <w:ins w:id="905" w:author="Shuba, Irina V" w:date="2020-01-14T13:56:00Z">
              <w:r>
                <w:rPr>
                  <w:lang w:val="ru-RU"/>
                </w:rPr>
                <w:t xml:space="preserve">Описание </w:t>
              </w:r>
            </w:ins>
          </w:p>
        </w:tc>
      </w:tr>
      <w:tr w:rsidR="00C14DF6" w:rsidRPr="003551AA" w14:paraId="2647077D" w14:textId="77777777" w:rsidTr="00C14DF6">
        <w:trPr>
          <w:ins w:id="906" w:author="Shuba, Irina V" w:date="2020-01-14T13:5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07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E0EC5C" w14:textId="77777777" w:rsidR="00C14DF6" w:rsidRDefault="00C14DF6" w:rsidP="00831565">
            <w:pPr>
              <w:rPr>
                <w:ins w:id="908" w:author="Shuba, Irina V" w:date="2020-01-14T13:56:00Z"/>
                <w:lang w:val="ru-RU"/>
              </w:rPr>
            </w:pPr>
            <w:ins w:id="909" w:author="Shuba, Irina V" w:date="2020-01-14T13:56:00Z">
              <w:r>
                <w:rPr>
                  <w:lang w:val="ru-RU"/>
                </w:rPr>
                <w:t>1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10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0C2115C" w14:textId="438EEC3C" w:rsidR="00C14DF6" w:rsidRPr="00E77082" w:rsidRDefault="00B1768C" w:rsidP="00831565">
            <w:pPr>
              <w:rPr>
                <w:ins w:id="911" w:author="Shuba, Irina V" w:date="2020-01-14T13:56:00Z"/>
                <w:lang w:val="ru-RU"/>
              </w:rPr>
            </w:pPr>
            <w:proofErr w:type="spellStart"/>
            <w:ins w:id="912" w:author="Shuba, Irina V" w:date="2020-01-14T15:22:00Z">
              <w:r>
                <w:rPr>
                  <w:color w:val="000000"/>
                  <w:lang w:eastAsia="en-US"/>
                </w:rPr>
                <w:t>RecNumber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13" w:author="Shuba, Irina V" w:date="2020-01-14T14:54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020D2E3" w14:textId="319E940F" w:rsidR="00C14DF6" w:rsidRPr="00B1768C" w:rsidRDefault="00B1768C" w:rsidP="00831565">
            <w:pPr>
              <w:rPr>
                <w:ins w:id="914" w:author="Shuba, Irina V" w:date="2020-01-14T13:56:00Z"/>
                <w:lang w:val="ru-RU"/>
              </w:rPr>
            </w:pPr>
            <w:ins w:id="915" w:author="Shuba, Irina V" w:date="2020-01-14T15:22:00Z">
              <w:r>
                <w:rPr>
                  <w:lang w:val="ru-RU"/>
                </w:rPr>
                <w:t>Номер вагона</w:t>
              </w:r>
            </w:ins>
            <w:ins w:id="916" w:author="Shuba, Irina V" w:date="2020-01-14T15:24:00Z">
              <w:r>
                <w:rPr>
                  <w:lang w:val="ru-RU"/>
                </w:rPr>
                <w:t>, считанный и переданный системой</w:t>
              </w:r>
            </w:ins>
          </w:p>
        </w:tc>
      </w:tr>
      <w:tr w:rsidR="00C14DF6" w:rsidRPr="00E77082" w14:paraId="57FB2470" w14:textId="77777777" w:rsidTr="00C14DF6">
        <w:trPr>
          <w:ins w:id="917" w:author="Shuba, Irina V" w:date="2020-01-14T14:31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18" w:author="Shuba, Irina V" w:date="2020-01-14T14:5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23A447" w14:textId="77777777" w:rsidR="00B1768C" w:rsidRPr="00B1768C" w:rsidRDefault="00B1768C" w:rsidP="00831565">
            <w:pPr>
              <w:rPr>
                <w:ins w:id="919" w:author="Shuba, Irina V" w:date="2020-01-14T15:23:00Z"/>
                <w:lang w:val="ru-RU"/>
                <w:rPrChange w:id="920" w:author="Shuba, Irina V" w:date="2020-01-14T15:24:00Z">
                  <w:rPr>
                    <w:ins w:id="921" w:author="Shuba, Irina V" w:date="2020-01-14T15:23:00Z"/>
                  </w:rPr>
                </w:rPrChange>
              </w:rPr>
            </w:pPr>
          </w:p>
          <w:p w14:paraId="2A07AE18" w14:textId="3A4D3682" w:rsidR="00C14DF6" w:rsidRPr="00B1768C" w:rsidRDefault="00B1768C" w:rsidP="00831565">
            <w:pPr>
              <w:rPr>
                <w:ins w:id="922" w:author="Shuba, Irina V" w:date="2020-01-14T14:31:00Z"/>
                <w:rPrChange w:id="923" w:author="Shuba, Irina V" w:date="2020-01-14T15:21:00Z">
                  <w:rPr>
                    <w:ins w:id="924" w:author="Shuba, Irina V" w:date="2020-01-14T14:31:00Z"/>
                    <w:lang w:val="ru-RU"/>
                  </w:rPr>
                </w:rPrChange>
              </w:rPr>
            </w:pPr>
            <w:ins w:id="925" w:author="Shuba, Irina V" w:date="2020-01-14T15:21:00Z">
              <w:r>
                <w:t>2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26" w:author="Shuba, Irina V" w:date="2020-01-14T14:54:00Z">
              <w:tcPr>
                <w:tcW w:w="226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D15582C" w14:textId="33EA7639" w:rsidR="00C14DF6" w:rsidRPr="00E77082" w:rsidRDefault="00B1768C" w:rsidP="00831565">
            <w:pPr>
              <w:rPr>
                <w:ins w:id="927" w:author="Shuba, Irina V" w:date="2020-01-14T14:31:00Z"/>
                <w:lang w:val="ru-RU"/>
              </w:rPr>
            </w:pPr>
            <w:proofErr w:type="spellStart"/>
            <w:ins w:id="928" w:author="Shuba, Irina V" w:date="2020-01-14T15:23:00Z">
              <w:r>
                <w:rPr>
                  <w:color w:val="000000"/>
                </w:rPr>
                <w:t>RecDT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29" w:author="Shuba, Irina V" w:date="2020-01-14T14:54:00Z">
              <w:tcPr>
                <w:tcW w:w="411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6E48626" w14:textId="03D45378" w:rsidR="00C14DF6" w:rsidRPr="00E77082" w:rsidRDefault="00B1768C" w:rsidP="00831565">
            <w:pPr>
              <w:rPr>
                <w:ins w:id="930" w:author="Shuba, Irina V" w:date="2020-01-14T14:31:00Z"/>
                <w:lang w:val="ru-RU"/>
              </w:rPr>
            </w:pPr>
            <w:ins w:id="931" w:author="Shuba, Irina V" w:date="2020-01-14T15:22:00Z">
              <w:r>
                <w:rPr>
                  <w:lang w:val="ru-RU"/>
                </w:rPr>
                <w:t>Дата и время считывания номера вагона на 10 км</w:t>
              </w:r>
              <w:proofErr w:type="gramStart"/>
              <w:r>
                <w:rPr>
                  <w:lang w:val="ru-RU"/>
                </w:rPr>
                <w:t>.</w:t>
              </w:r>
              <w:proofErr w:type="gramEnd"/>
              <w:r>
                <w:rPr>
                  <w:lang w:val="ru-RU"/>
                </w:rPr>
                <w:t xml:space="preserve"> </w:t>
              </w:r>
            </w:ins>
            <w:ins w:id="932" w:author="Shuba, Irina V" w:date="2020-01-14T15:23:00Z">
              <w:r>
                <w:rPr>
                  <w:lang w:val="ru-RU"/>
                </w:rPr>
                <w:t>и на ст. Промышленная</w:t>
              </w:r>
            </w:ins>
          </w:p>
        </w:tc>
      </w:tr>
    </w:tbl>
    <w:p w14:paraId="641A03FC" w14:textId="51F3544B" w:rsidR="00FA201F" w:rsidRDefault="00FA201F" w:rsidP="00FA201F">
      <w:pPr>
        <w:rPr>
          <w:ins w:id="933" w:author="Shuba, Irina V" w:date="2020-01-14T15:25:00Z"/>
          <w:rFonts w:ascii="Times New Roman" w:hAnsi="Times New Roman"/>
          <w:lang w:val="ru-RU"/>
        </w:rPr>
      </w:pPr>
    </w:p>
    <w:p w14:paraId="6EA83A4E" w14:textId="3CF83639" w:rsidR="00B1768C" w:rsidRPr="000C3E94" w:rsidRDefault="00B1768C" w:rsidP="00B1768C">
      <w:pPr>
        <w:spacing w:after="200" w:line="276" w:lineRule="auto"/>
        <w:rPr>
          <w:ins w:id="934" w:author="Shuba, Irina V" w:date="2020-01-14T15:26:00Z"/>
          <w:rFonts w:ascii="Times New Roman" w:hAnsi="Times New Roman"/>
          <w:b/>
          <w:lang w:val="ru-RU"/>
        </w:rPr>
      </w:pPr>
      <w:ins w:id="935" w:author="Shuba, Irina V" w:date="2020-01-14T15:26:00Z">
        <w:r>
          <w:rPr>
            <w:rFonts w:ascii="Times New Roman" w:hAnsi="Times New Roman"/>
            <w:b/>
            <w:lang w:val="ru-RU"/>
          </w:rPr>
          <w:t>Данные, переданные МЕТАЛЛУРГТРАНСОМ</w:t>
        </w:r>
      </w:ins>
    </w:p>
    <w:tbl>
      <w:tblPr>
        <w:tblW w:w="7088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709"/>
        <w:gridCol w:w="2268"/>
        <w:gridCol w:w="4111"/>
        <w:tblGridChange w:id="936">
          <w:tblGrid>
            <w:gridCol w:w="567"/>
            <w:gridCol w:w="142"/>
            <w:gridCol w:w="567"/>
            <w:gridCol w:w="1701"/>
            <w:gridCol w:w="567"/>
            <w:gridCol w:w="3544"/>
            <w:gridCol w:w="567"/>
          </w:tblGrid>
        </w:tblGridChange>
      </w:tblGrid>
      <w:tr w:rsidR="00B1768C" w14:paraId="4C178AFF" w14:textId="77777777" w:rsidTr="0010499C">
        <w:trPr>
          <w:ins w:id="937" w:author="Shuba, Irina V" w:date="2020-01-14T15:2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A252" w14:textId="77777777" w:rsidR="00B1768C" w:rsidRDefault="00B1768C" w:rsidP="0010499C">
            <w:pPr>
              <w:rPr>
                <w:ins w:id="938" w:author="Shuba, Irina V" w:date="2020-01-14T15:26:00Z"/>
                <w:lang w:val="ru-RU"/>
              </w:rPr>
            </w:pPr>
            <w:ins w:id="939" w:author="Shuba, Irina V" w:date="2020-01-14T15:26:00Z">
              <w:r>
                <w:rPr>
                  <w:lang w:val="ru-RU"/>
                </w:rPr>
                <w:t>№ п/п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F17D" w14:textId="77777777" w:rsidR="00B1768C" w:rsidRDefault="00B1768C" w:rsidP="0010499C">
            <w:pPr>
              <w:rPr>
                <w:ins w:id="940" w:author="Shuba, Irina V" w:date="2020-01-14T15:26:00Z"/>
                <w:lang w:val="ru-RU"/>
              </w:rPr>
            </w:pPr>
            <w:ins w:id="941" w:author="Shuba, Irina V" w:date="2020-01-14T15:26:00Z">
              <w:r>
                <w:rPr>
                  <w:lang w:val="ru-RU"/>
                </w:rPr>
                <w:t>Поле БД</w:t>
              </w:r>
            </w:ins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9301C" w14:textId="77777777" w:rsidR="00B1768C" w:rsidRDefault="00B1768C" w:rsidP="0010499C">
            <w:pPr>
              <w:rPr>
                <w:ins w:id="942" w:author="Shuba, Irina V" w:date="2020-01-14T15:26:00Z"/>
                <w:lang w:val="ru-RU"/>
              </w:rPr>
            </w:pPr>
            <w:ins w:id="943" w:author="Shuba, Irina V" w:date="2020-01-14T15:26:00Z">
              <w:r>
                <w:rPr>
                  <w:lang w:val="ru-RU"/>
                </w:rPr>
                <w:t xml:space="preserve">Описание </w:t>
              </w:r>
            </w:ins>
          </w:p>
        </w:tc>
      </w:tr>
      <w:tr w:rsidR="00B1768C" w:rsidRPr="00E77082" w14:paraId="29EE03F3" w14:textId="77777777" w:rsidTr="0010499C">
        <w:trPr>
          <w:ins w:id="944" w:author="Shuba, Irina V" w:date="2020-01-14T15:26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C36E6" w14:textId="4C462D94" w:rsidR="00B1768C" w:rsidRDefault="000B2F55" w:rsidP="0010499C">
            <w:pPr>
              <w:rPr>
                <w:ins w:id="945" w:author="Shuba, Irina V" w:date="2020-01-14T15:26:00Z"/>
                <w:lang w:val="ru-RU"/>
              </w:rPr>
            </w:pPr>
            <w:ins w:id="946" w:author="Shuba, Irina V" w:date="2020-01-14T15:26:00Z">
              <w:r>
                <w:rPr>
                  <w:lang w:val="ru-RU"/>
                </w:rPr>
                <w:t>1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2DC5D" w14:textId="08E6268B" w:rsidR="00B1768C" w:rsidRPr="00B1768C" w:rsidRDefault="00C45EFC" w:rsidP="0010499C">
            <w:pPr>
              <w:rPr>
                <w:ins w:id="947" w:author="Shuba, Irina V" w:date="2020-01-14T15:26:00Z"/>
                <w:rPrChange w:id="948" w:author="Shuba, Irina V" w:date="2020-01-14T15:30:00Z">
                  <w:rPr>
                    <w:ins w:id="949" w:author="Shuba, Irina V" w:date="2020-01-14T15:26:00Z"/>
                    <w:lang w:val="ru-RU"/>
                  </w:rPr>
                </w:rPrChange>
              </w:rPr>
            </w:pPr>
            <w:ins w:id="950" w:author="Shuba, Irina V" w:date="2020-01-14T16:02:00Z">
              <w:r w:rsidRPr="00C45EFC">
                <w:t>id</w:t>
              </w:r>
            </w:ins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CA837" w14:textId="51EE8744" w:rsidR="00B1768C" w:rsidRPr="00C45EFC" w:rsidRDefault="00C45EFC" w:rsidP="0010499C">
            <w:pPr>
              <w:rPr>
                <w:ins w:id="951" w:author="Shuba, Irina V" w:date="2020-01-14T15:26:00Z"/>
                <w:lang w:val="ru-RU"/>
              </w:rPr>
            </w:pPr>
            <w:ins w:id="952" w:author="Shuba, Irina V" w:date="2020-01-14T15:54:00Z">
              <w:r>
                <w:t xml:space="preserve">ID - </w:t>
              </w:r>
              <w:r>
                <w:rPr>
                  <w:lang w:val="ru-RU"/>
                </w:rPr>
                <w:t>поезда</w:t>
              </w:r>
            </w:ins>
          </w:p>
        </w:tc>
      </w:tr>
      <w:tr w:rsidR="00B1768C" w:rsidRPr="00E77082" w14:paraId="4C50694C" w14:textId="77777777" w:rsidTr="000B2F55">
        <w:tblPrEx>
          <w:tblW w:w="7088" w:type="dxa"/>
          <w:tblInd w:w="-572" w:type="dxa"/>
          <w:tblLayout w:type="fixed"/>
          <w:tblPrExChange w:id="953" w:author="Shuba, Irina V" w:date="2020-01-14T15:48:00Z">
            <w:tblPrEx>
              <w:tblW w:w="7088" w:type="dxa"/>
              <w:tblInd w:w="-572" w:type="dxa"/>
              <w:tblLayout w:type="fixed"/>
            </w:tblPrEx>
          </w:tblPrExChange>
        </w:tblPrEx>
        <w:trPr>
          <w:trHeight w:val="347"/>
          <w:ins w:id="954" w:author="Shuba, Irina V" w:date="2020-01-14T15:26:00Z"/>
          <w:trPrChange w:id="955" w:author="Shuba, Irina V" w:date="2020-01-14T15:48:00Z">
            <w:trPr>
              <w:gridBefore w:val="1"/>
            </w:trPr>
          </w:trPrChange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956" w:author="Shuba, Irina V" w:date="2020-01-14T15:48:00Z">
              <w:tcPr>
                <w:tcW w:w="70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A5B36F" w14:textId="7295654F" w:rsidR="00B1768C" w:rsidRPr="00961A17" w:rsidRDefault="000B2F55" w:rsidP="0010499C">
            <w:pPr>
              <w:rPr>
                <w:ins w:id="957" w:author="Shuba, Irina V" w:date="2020-01-14T15:26:00Z"/>
              </w:rPr>
            </w:pPr>
            <w:ins w:id="958" w:author="Shuba, Irina V" w:date="2020-01-14T15:26:00Z">
              <w:r>
                <w:lastRenderedPageBreak/>
                <w:t>2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59" w:author="Shuba, Irina V" w:date="2020-01-14T15:48:00Z">
              <w:tcPr>
                <w:tcW w:w="226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7E15F45" w14:textId="3F17ABF3" w:rsidR="00B1768C" w:rsidRPr="00E77082" w:rsidRDefault="00C45EFC" w:rsidP="0010499C">
            <w:pPr>
              <w:rPr>
                <w:ins w:id="960" w:author="Shuba, Irina V" w:date="2020-01-14T15:26:00Z"/>
                <w:lang w:val="ru-RU"/>
              </w:rPr>
            </w:pPr>
            <w:proofErr w:type="spellStart"/>
            <w:ins w:id="961" w:author="Shuba, Irina V" w:date="2020-01-14T16:01:00Z">
              <w:r w:rsidRPr="00C45EFC">
                <w:rPr>
                  <w:lang w:val="ru-RU"/>
                </w:rPr>
                <w:t>train_number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962" w:author="Shuba, Irina V" w:date="2020-01-14T15:48:00Z">
              <w:tcPr>
                <w:tcW w:w="411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C10D1E1" w14:textId="714E8A66" w:rsidR="00B1768C" w:rsidRPr="00E77082" w:rsidRDefault="00B1768C" w:rsidP="0010499C">
            <w:pPr>
              <w:rPr>
                <w:ins w:id="963" w:author="Shuba, Irina V" w:date="2020-01-14T15:26:00Z"/>
                <w:lang w:val="ru-RU"/>
              </w:rPr>
            </w:pPr>
            <w:ins w:id="964" w:author="Shuba, Irina V" w:date="2020-01-14T15:30:00Z">
              <w:r>
                <w:rPr>
                  <w:lang w:val="ru-RU"/>
                </w:rPr>
                <w:t>Номер поезда</w:t>
              </w:r>
            </w:ins>
          </w:p>
        </w:tc>
      </w:tr>
      <w:tr w:rsidR="00C45EFC" w:rsidRPr="00E77082" w14:paraId="0055E8BC" w14:textId="77777777" w:rsidTr="000B2F55">
        <w:trPr>
          <w:trHeight w:val="347"/>
          <w:ins w:id="965" w:author="Shuba, Irina V" w:date="2020-01-14T15:53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1890" w14:textId="7D6449EA" w:rsidR="00C45EFC" w:rsidRPr="00C45EFC" w:rsidRDefault="00C45EFC" w:rsidP="0010499C">
            <w:pPr>
              <w:rPr>
                <w:ins w:id="966" w:author="Shuba, Irina V" w:date="2020-01-14T15:53:00Z"/>
                <w:lang w:val="ru-RU"/>
                <w:rPrChange w:id="967" w:author="Shuba, Irina V" w:date="2020-01-14T15:54:00Z">
                  <w:rPr>
                    <w:ins w:id="968" w:author="Shuba, Irina V" w:date="2020-01-14T15:53:00Z"/>
                  </w:rPr>
                </w:rPrChange>
              </w:rPr>
            </w:pPr>
            <w:ins w:id="969" w:author="Shuba, Irina V" w:date="2020-01-14T15:54:00Z">
              <w:r>
                <w:rPr>
                  <w:lang w:val="ru-RU"/>
                </w:rPr>
                <w:t>3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851C4" w14:textId="0B50730F" w:rsidR="00C45EFC" w:rsidRPr="00E77082" w:rsidRDefault="00C45EFC" w:rsidP="0010499C">
            <w:pPr>
              <w:rPr>
                <w:ins w:id="970" w:author="Shuba, Irina V" w:date="2020-01-14T15:53:00Z"/>
                <w:lang w:val="ru-RU"/>
              </w:rPr>
            </w:pPr>
            <w:proofErr w:type="spellStart"/>
            <w:ins w:id="971" w:author="Shuba, Irina V" w:date="2020-01-14T16:01:00Z">
              <w:r w:rsidRPr="00C45EFC">
                <w:rPr>
                  <w:lang w:val="ru-RU"/>
                </w:rPr>
                <w:t>composition_index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56CA6" w14:textId="65FFE29B" w:rsidR="00C45EFC" w:rsidRDefault="00C45EFC" w:rsidP="0010499C">
            <w:pPr>
              <w:rPr>
                <w:ins w:id="972" w:author="Shuba, Irina V" w:date="2020-01-14T15:53:00Z"/>
                <w:lang w:val="ru-RU"/>
              </w:rPr>
            </w:pPr>
            <w:ins w:id="973" w:author="Shuba, Irina V" w:date="2020-01-14T15:54:00Z">
              <w:r>
                <w:rPr>
                  <w:lang w:val="ru-RU"/>
                </w:rPr>
                <w:t>Индекс поезда</w:t>
              </w:r>
            </w:ins>
          </w:p>
        </w:tc>
      </w:tr>
      <w:tr w:rsidR="00C45EFC" w:rsidRPr="00E77082" w14:paraId="641E670D" w14:textId="77777777" w:rsidTr="000B2F55">
        <w:trPr>
          <w:trHeight w:val="347"/>
          <w:ins w:id="974" w:author="Shuba, Irina V" w:date="2020-01-14T15:54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7607" w14:textId="0B74A14E" w:rsidR="00C45EFC" w:rsidRPr="00C45EFC" w:rsidRDefault="00C45EFC" w:rsidP="0010499C">
            <w:pPr>
              <w:rPr>
                <w:ins w:id="975" w:author="Shuba, Irina V" w:date="2020-01-14T15:54:00Z"/>
                <w:lang w:val="ru-RU"/>
                <w:rPrChange w:id="976" w:author="Shuba, Irina V" w:date="2020-01-14T15:54:00Z">
                  <w:rPr>
                    <w:ins w:id="977" w:author="Shuba, Irina V" w:date="2020-01-14T15:54:00Z"/>
                  </w:rPr>
                </w:rPrChange>
              </w:rPr>
            </w:pPr>
            <w:ins w:id="978" w:author="Shuba, Irina V" w:date="2020-01-14T15:54:00Z">
              <w:r>
                <w:rPr>
                  <w:lang w:val="ru-RU"/>
                </w:rPr>
                <w:t>4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8A404" w14:textId="43BE1898" w:rsidR="00C45EFC" w:rsidRPr="00E77082" w:rsidRDefault="00C45EFC">
            <w:pPr>
              <w:rPr>
                <w:ins w:id="979" w:author="Shuba, Irina V" w:date="2020-01-14T15:54:00Z"/>
                <w:lang w:val="ru-RU"/>
              </w:rPr>
            </w:pPr>
            <w:proofErr w:type="spellStart"/>
            <w:ins w:id="980" w:author="Shuba, Irina V" w:date="2020-01-14T16:01:00Z">
              <w:r w:rsidRPr="00C45EFC">
                <w:rPr>
                  <w:lang w:val="ru-RU"/>
                </w:rPr>
                <w:t>date_operation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ED24" w14:textId="07144E78" w:rsidR="00C45EFC" w:rsidRDefault="00C45EFC" w:rsidP="0010499C">
            <w:pPr>
              <w:rPr>
                <w:ins w:id="981" w:author="Shuba, Irina V" w:date="2020-01-14T15:54:00Z"/>
                <w:lang w:val="ru-RU"/>
              </w:rPr>
            </w:pPr>
            <w:ins w:id="982" w:author="Shuba, Irina V" w:date="2020-01-14T15:54:00Z">
              <w:r>
                <w:rPr>
                  <w:lang w:val="ru-RU"/>
                </w:rPr>
                <w:t>Дата прибытия поезда</w:t>
              </w:r>
            </w:ins>
          </w:p>
        </w:tc>
      </w:tr>
      <w:tr w:rsidR="00B1768C" w:rsidRPr="00E77082" w14:paraId="412FAC36" w14:textId="77777777" w:rsidTr="0010499C">
        <w:trPr>
          <w:ins w:id="983" w:author="Shuba, Irina V" w:date="2020-01-14T15:31:00Z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38F7" w14:textId="484672F6" w:rsidR="00B1768C" w:rsidRPr="00961A17" w:rsidRDefault="00C45EFC" w:rsidP="0010499C">
            <w:pPr>
              <w:rPr>
                <w:ins w:id="984" w:author="Shuba, Irina V" w:date="2020-01-14T15:31:00Z"/>
                <w:lang w:val="ru-RU"/>
              </w:rPr>
            </w:pPr>
            <w:ins w:id="985" w:author="Shuba, Irina V" w:date="2020-01-14T15:48:00Z">
              <w:r>
                <w:rPr>
                  <w:lang w:val="ru-RU"/>
                </w:rPr>
                <w:t>5</w:t>
              </w:r>
            </w:ins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05809" w14:textId="6CC6E056" w:rsidR="00B1768C" w:rsidRPr="00E77082" w:rsidRDefault="00C45EFC" w:rsidP="0010499C">
            <w:pPr>
              <w:rPr>
                <w:ins w:id="986" w:author="Shuba, Irina V" w:date="2020-01-14T15:31:00Z"/>
                <w:lang w:val="ru-RU"/>
              </w:rPr>
            </w:pPr>
            <w:proofErr w:type="spellStart"/>
            <w:ins w:id="987" w:author="Shuba, Irina V" w:date="2020-01-14T16:01:00Z">
              <w:r w:rsidRPr="00C45EFC">
                <w:rPr>
                  <w:lang w:val="ru-RU"/>
                </w:rPr>
                <w:t>count_wagons</w:t>
              </w:r>
            </w:ins>
            <w:proofErr w:type="spellEnd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E3839" w14:textId="07BE9040" w:rsidR="00B1768C" w:rsidRDefault="00B1768C" w:rsidP="0010499C">
            <w:pPr>
              <w:rPr>
                <w:ins w:id="988" w:author="Shuba, Irina V" w:date="2020-01-14T15:31:00Z"/>
                <w:lang w:val="ru-RU"/>
              </w:rPr>
            </w:pPr>
            <w:ins w:id="989" w:author="Shuba, Irina V" w:date="2020-01-14T15:31:00Z">
              <w:r>
                <w:rPr>
                  <w:lang w:val="ru-RU"/>
                </w:rPr>
                <w:t>Количество вагонов в составе</w:t>
              </w:r>
            </w:ins>
          </w:p>
        </w:tc>
      </w:tr>
    </w:tbl>
    <w:p w14:paraId="3173B6A6" w14:textId="77777777" w:rsidR="00B1768C" w:rsidRDefault="00B1768C" w:rsidP="00FA201F">
      <w:pPr>
        <w:rPr>
          <w:ins w:id="990" w:author="Shuba, Irina V" w:date="2020-01-14T13:50:00Z"/>
          <w:rFonts w:ascii="Times New Roman" w:hAnsi="Times New Roman"/>
          <w:lang w:val="ru-RU"/>
        </w:rPr>
      </w:pPr>
    </w:p>
    <w:p w14:paraId="7732AB18" w14:textId="353FAD4C" w:rsidR="000C3E94" w:rsidRPr="00B1768C" w:rsidRDefault="00B1768C" w:rsidP="00FA201F">
      <w:pPr>
        <w:rPr>
          <w:ins w:id="991" w:author="Shuba, Irina V" w:date="2020-01-14T13:52:00Z"/>
          <w:rFonts w:ascii="Times New Roman" w:hAnsi="Times New Roman"/>
          <w:b/>
          <w:lang w:val="ru-RU"/>
          <w:rPrChange w:id="992" w:author="Shuba, Irina V" w:date="2020-01-14T15:23:00Z">
            <w:rPr>
              <w:ins w:id="993" w:author="Shuba, Irina V" w:date="2020-01-14T13:52:00Z"/>
              <w:rFonts w:ascii="Times New Roman" w:hAnsi="Times New Roman"/>
              <w:lang w:val="ru-RU"/>
            </w:rPr>
          </w:rPrChange>
        </w:rPr>
      </w:pPr>
      <w:ins w:id="994" w:author="Shuba, Irina V" w:date="2020-01-14T15:31:00Z">
        <w:r>
          <w:rPr>
            <w:rFonts w:ascii="Times New Roman" w:hAnsi="Times New Roman"/>
            <w:b/>
            <w:lang w:val="ru-RU"/>
          </w:rPr>
          <w:t>Данные, полученные ч</w:t>
        </w:r>
      </w:ins>
      <w:ins w:id="995" w:author="Shuba, Irina V" w:date="2020-01-14T13:51:00Z">
        <w:r>
          <w:rPr>
            <w:rFonts w:ascii="Times New Roman" w:hAnsi="Times New Roman"/>
            <w:b/>
            <w:lang w:val="ru-RU"/>
          </w:rPr>
          <w:t xml:space="preserve">ерез </w:t>
        </w:r>
      </w:ins>
      <w:ins w:id="996" w:author="Shuba, Irina V" w:date="2020-01-14T13:53:00Z">
        <w:r w:rsidR="000C3E94">
          <w:rPr>
            <w:rFonts w:ascii="Times New Roman" w:hAnsi="Times New Roman"/>
            <w:b/>
            <w:lang w:val="ru-RU"/>
          </w:rPr>
          <w:t xml:space="preserve">сервер </w:t>
        </w:r>
      </w:ins>
      <w:ins w:id="997" w:author="Shuba, Irina V" w:date="2020-01-14T13:51:00Z">
        <w:r w:rsidR="00FA201F" w:rsidRPr="000C3E94">
          <w:rPr>
            <w:rFonts w:ascii="Times New Roman" w:hAnsi="Times New Roman"/>
            <w:b/>
            <w:lang w:val="ru-RU"/>
            <w:rPrChange w:id="998" w:author="Shuba, Irina V" w:date="2020-01-14T13:52:00Z">
              <w:rPr>
                <w:rFonts w:ascii="Times New Roman" w:hAnsi="Times New Roman"/>
                <w:lang w:val="ru-RU"/>
              </w:rPr>
            </w:rPrChange>
          </w:rPr>
          <w:t>модул</w:t>
        </w:r>
      </w:ins>
      <w:ins w:id="999" w:author="Shuba, Irina V" w:date="2020-01-14T13:53:00Z">
        <w:r w:rsidR="000C3E94">
          <w:rPr>
            <w:rFonts w:ascii="Times New Roman" w:hAnsi="Times New Roman"/>
            <w:b/>
            <w:lang w:val="ru-RU"/>
          </w:rPr>
          <w:t>я</w:t>
        </w:r>
      </w:ins>
      <w:ins w:id="1000" w:author="Shuba, Irina V" w:date="2020-01-14T13:51:00Z">
        <w:r w:rsidR="00FA201F" w:rsidRPr="000C3E94">
          <w:rPr>
            <w:rFonts w:ascii="Times New Roman" w:hAnsi="Times New Roman"/>
            <w:b/>
            <w:lang w:val="ru-RU"/>
            <w:rPrChange w:id="1001" w:author="Shuba, Irina V" w:date="2020-01-14T13:52:00Z">
              <w:rPr>
                <w:rFonts w:ascii="Times New Roman" w:hAnsi="Times New Roman"/>
                <w:lang w:val="ru-RU"/>
              </w:rPr>
            </w:rPrChange>
          </w:rPr>
          <w:t xml:space="preserve"> согласования </w:t>
        </w:r>
      </w:ins>
      <w:ins w:id="1002" w:author="Shuba, Irina V" w:date="2020-01-14T14:56:00Z">
        <w:r w:rsidR="00C14DF6">
          <w:rPr>
            <w:rFonts w:ascii="Times New Roman" w:hAnsi="Times New Roman"/>
            <w:b/>
            <w:lang w:val="ru-RU"/>
          </w:rPr>
          <w:t>с УЗ</w:t>
        </w:r>
      </w:ins>
    </w:p>
    <w:p w14:paraId="62EFD643" w14:textId="77777777" w:rsidR="000C3E94" w:rsidRPr="000C3E94" w:rsidRDefault="000C3E94">
      <w:pPr>
        <w:rPr>
          <w:ins w:id="1003" w:author="Shuba, Irina V" w:date="2020-01-14T13:52:00Z"/>
          <w:rFonts w:ascii="Times New Roman" w:hAnsi="Times New Roman"/>
          <w:lang w:val="ru-RU"/>
        </w:rPr>
      </w:pPr>
    </w:p>
    <w:p w14:paraId="3FE1D0DF" w14:textId="685BD98F" w:rsidR="000C3E94" w:rsidRDefault="00F81F2B" w:rsidP="000C3E94">
      <w:pPr>
        <w:rPr>
          <w:ins w:id="1004" w:author="Shuba, Irina V" w:date="2020-01-14T16:12:00Z"/>
          <w:rFonts w:ascii="Times New Roman" w:hAnsi="Times New Roman"/>
          <w:lang w:val="ru-RU"/>
        </w:rPr>
      </w:pPr>
      <w:ins w:id="1005" w:author="Shuba, Irina V" w:date="2020-01-14T16:12:00Z">
        <w:r>
          <w:rPr>
            <w:rFonts w:ascii="Times New Roman" w:hAnsi="Times New Roman"/>
            <w:lang w:val="ru-RU"/>
          </w:rPr>
          <w:t xml:space="preserve">Поля перечислены в разделе 6.1.4.10 </w:t>
        </w:r>
        <w:proofErr w:type="gramStart"/>
        <w:r>
          <w:rPr>
            <w:rFonts w:ascii="Times New Roman" w:hAnsi="Times New Roman"/>
            <w:lang w:val="ru-RU"/>
          </w:rPr>
          <w:t>( рис.</w:t>
        </w:r>
        <w:proofErr w:type="gramEnd"/>
        <w:r>
          <w:rPr>
            <w:rFonts w:ascii="Times New Roman" w:hAnsi="Times New Roman"/>
            <w:lang w:val="ru-RU"/>
          </w:rPr>
          <w:t xml:space="preserve"> 30)</w:t>
        </w:r>
      </w:ins>
    </w:p>
    <w:p w14:paraId="3C513001" w14:textId="77777777" w:rsidR="00224B4A" w:rsidRDefault="00224B4A" w:rsidP="000C3E94">
      <w:pPr>
        <w:rPr>
          <w:ins w:id="1006" w:author="Shuba, Irina V" w:date="2020-01-14T13:52:00Z"/>
          <w:rFonts w:ascii="Times New Roman" w:hAnsi="Times New Roman"/>
          <w:lang w:val="ru-RU"/>
        </w:rPr>
      </w:pPr>
    </w:p>
    <w:p w14:paraId="43B1778D" w14:textId="0EA43C44" w:rsidR="000C3E94" w:rsidRDefault="000C3E94" w:rsidP="000C3E94">
      <w:pPr>
        <w:rPr>
          <w:ins w:id="1007" w:author="Shuba, Irina V" w:date="2020-01-14T13:52:00Z"/>
          <w:rFonts w:ascii="Times New Roman" w:hAnsi="Times New Roman"/>
          <w:lang w:val="ru-RU"/>
        </w:rPr>
      </w:pPr>
    </w:p>
    <w:p w14:paraId="4DA8C84E" w14:textId="21CCFF77" w:rsidR="000C3E94" w:rsidRDefault="000C3E94" w:rsidP="000C3E94">
      <w:pPr>
        <w:rPr>
          <w:ins w:id="1008" w:author="Shuba, Irina V" w:date="2020-01-14T13:52:00Z"/>
          <w:rFonts w:ascii="Times New Roman" w:hAnsi="Times New Roman"/>
          <w:lang w:val="ru-RU"/>
        </w:rPr>
      </w:pPr>
    </w:p>
    <w:p w14:paraId="50714E79" w14:textId="77777777" w:rsidR="00000000" w:rsidRDefault="00673EBC">
      <w:pPr>
        <w:rPr>
          <w:rFonts w:ascii="Times New Roman" w:hAnsi="Times New Roman"/>
          <w:lang w:val="ru-RU"/>
          <w:rPrChange w:id="1009" w:author="Shuba, Irina V" w:date="2020-01-14T13:52:00Z">
            <w:rPr>
              <w:rFonts w:ascii="Times New Roman" w:hAnsi="Times New Roman"/>
              <w:b/>
              <w:lang w:val="ru-RU"/>
            </w:rPr>
          </w:rPrChange>
        </w:rPr>
        <w:sectPr w:rsidR="00000000" w:rsidSect="009A6AA2">
          <w:headerReference w:type="default" r:id="rId43"/>
          <w:footerReference w:type="default" r:id="rId44"/>
          <w:headerReference w:type="first" r:id="rId45"/>
          <w:footerReference w:type="first" r:id="rId46"/>
          <w:pgSz w:w="11906" w:h="16838" w:code="9"/>
          <w:pgMar w:top="1134" w:right="849" w:bottom="1134" w:left="1701" w:header="720" w:footer="720" w:gutter="0"/>
          <w:cols w:space="708"/>
          <w:titlePg/>
          <w:docGrid w:linePitch="360"/>
        </w:sectPr>
        <w:pPrChange w:id="1010" w:author="Shuba, Irina V" w:date="2020-01-14T13:52:00Z">
          <w:pPr>
            <w:spacing w:after="200" w:line="276" w:lineRule="auto"/>
            <w:jc w:val="center"/>
          </w:pPr>
        </w:pPrChange>
      </w:pPr>
    </w:p>
    <w:tbl>
      <w:tblPr>
        <w:tblW w:w="16079" w:type="dxa"/>
        <w:tblInd w:w="-572" w:type="dxa"/>
        <w:tblLayout w:type="fixed"/>
        <w:tblLook w:val="04A0" w:firstRow="1" w:lastRow="0" w:firstColumn="1" w:lastColumn="0" w:noHBand="0" w:noVBand="1"/>
        <w:tblPrChange w:id="1011" w:author="Shuba, Irina V" w:date="2020-01-14T16:15:00Z">
          <w:tblPr>
            <w:tblW w:w="16019" w:type="dxa"/>
            <w:tblInd w:w="-572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583"/>
        <w:gridCol w:w="522"/>
        <w:gridCol w:w="738"/>
        <w:gridCol w:w="1559"/>
        <w:gridCol w:w="1935"/>
        <w:gridCol w:w="1467"/>
        <w:gridCol w:w="1896"/>
        <w:gridCol w:w="1626"/>
        <w:gridCol w:w="1784"/>
        <w:gridCol w:w="1759"/>
        <w:gridCol w:w="1105"/>
        <w:gridCol w:w="1105"/>
        <w:tblGridChange w:id="1012">
          <w:tblGrid>
            <w:gridCol w:w="572"/>
            <w:gridCol w:w="11"/>
            <w:gridCol w:w="572"/>
            <w:gridCol w:w="522"/>
            <w:gridCol w:w="166"/>
            <w:gridCol w:w="856"/>
            <w:gridCol w:w="703"/>
            <w:gridCol w:w="1331"/>
            <w:gridCol w:w="604"/>
            <w:gridCol w:w="1331"/>
            <w:gridCol w:w="136"/>
            <w:gridCol w:w="1617"/>
            <w:gridCol w:w="279"/>
            <w:gridCol w:w="1617"/>
            <w:gridCol w:w="9"/>
            <w:gridCol w:w="1617"/>
            <w:gridCol w:w="167"/>
            <w:gridCol w:w="1617"/>
            <w:gridCol w:w="142"/>
            <w:gridCol w:w="1105"/>
            <w:gridCol w:w="512"/>
            <w:gridCol w:w="593"/>
            <w:gridCol w:w="512"/>
            <w:gridCol w:w="1105"/>
          </w:tblGrid>
        </w:tblGridChange>
      </w:tblGrid>
      <w:tr w:rsidR="00F81F2B" w14:paraId="1DA6A2FF" w14:textId="77777777" w:rsidTr="00F81F2B">
        <w:trPr>
          <w:trPrChange w:id="101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CB986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№ п/п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7623E5" w14:textId="77777777" w:rsidR="00F81F2B" w:rsidRPr="00034D99" w:rsidRDefault="00F81F2B" w:rsidP="00D04E85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4BD658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6AB2C0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8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586636" w14:textId="77777777" w:rsidR="00F81F2B" w:rsidRPr="00034D99" w:rsidRDefault="00F81F2B" w:rsidP="00D04E85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19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560621" w14:textId="77777777" w:rsidR="00F81F2B" w:rsidRPr="00034D99" w:rsidRDefault="00F81F2B" w:rsidP="00D04E85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и № графы в накладной УЗ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20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35D1AB" w14:textId="77777777" w:rsidR="00F81F2B" w:rsidRPr="00034D99" w:rsidRDefault="00F81F2B" w:rsidP="00D04E85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 xml:space="preserve">Наименование и </w:t>
            </w:r>
            <w:proofErr w:type="gramStart"/>
            <w:r w:rsidRPr="00034D99">
              <w:rPr>
                <w:sz w:val="20"/>
                <w:szCs w:val="20"/>
                <w:lang w:val="ru-RU"/>
              </w:rPr>
              <w:t>№  графы</w:t>
            </w:r>
            <w:proofErr w:type="gramEnd"/>
            <w:r w:rsidRPr="00034D99">
              <w:rPr>
                <w:sz w:val="20"/>
                <w:szCs w:val="20"/>
                <w:lang w:val="ru-RU"/>
              </w:rPr>
              <w:t xml:space="preserve"> в накладной СМГС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21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B95102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22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6582EE" w14:textId="5E4D23EE" w:rsidR="00F81F2B" w:rsidRDefault="00F81F2B" w:rsidP="00D04E85">
            <w:pPr>
              <w:rPr>
                <w:lang w:val="ru-RU"/>
              </w:rPr>
            </w:pPr>
            <w:commentRangeStart w:id="1023"/>
            <w:r>
              <w:rPr>
                <w:lang w:val="ru-RU"/>
              </w:rPr>
              <w:t>Источник</w:t>
            </w:r>
            <w:commentRangeEnd w:id="1023"/>
            <w:r>
              <w:rPr>
                <w:rStyle w:val="aff2"/>
              </w:rPr>
              <w:commentReference w:id="1023"/>
            </w:r>
            <w:ins w:id="1024" w:author="Shuba, Irina V" w:date="2020-01-14T16:15:00Z">
              <w:r>
                <w:rPr>
                  <w:lang w:val="ru-RU"/>
                </w:rPr>
                <w:t xml:space="preserve"> основной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2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3F744F" w14:textId="10967073" w:rsidR="00F81F2B" w:rsidRPr="00F81F2B" w:rsidRDefault="00F81F2B" w:rsidP="00D04E85">
            <w:pPr>
              <w:rPr>
                <w:ins w:id="1026" w:author="Shuba, Irina V" w:date="2020-01-14T16:15:00Z"/>
                <w:lang w:val="ru-RU"/>
                <w:rPrChange w:id="1027" w:author="Shuba, Irina V" w:date="2020-01-14T16:15:00Z">
                  <w:rPr>
                    <w:ins w:id="1028" w:author="Shuba, Irina V" w:date="2020-01-14T16:15:00Z"/>
                  </w:rPr>
                </w:rPrChange>
              </w:rPr>
            </w:pPr>
            <w:ins w:id="1029" w:author="Shuba, Irina V" w:date="2020-01-14T16:15:00Z">
              <w:r>
                <w:rPr>
                  <w:lang w:val="ru-RU"/>
                </w:rPr>
                <w:t>Источник при форс-мажоре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5CD00E" w14:textId="52DFFED1" w:rsidR="00F81F2B" w:rsidRPr="00BC07F6" w:rsidRDefault="00F81F2B" w:rsidP="00D04E85">
            <w:pPr>
              <w:rPr>
                <w:lang w:val="ru-RU"/>
              </w:rPr>
            </w:pPr>
            <w:r>
              <w:t xml:space="preserve">Constant </w:t>
            </w:r>
            <w:r>
              <w:rPr>
                <w:lang w:val="ru-RU"/>
              </w:rPr>
              <w:t>поля</w:t>
            </w:r>
          </w:p>
        </w:tc>
      </w:tr>
      <w:tr w:rsidR="00F81F2B" w14:paraId="448AFCA4" w14:textId="77777777" w:rsidTr="00F81F2B">
        <w:trPr>
          <w:trPrChange w:id="103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C7D86C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3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C65B29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Unikv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3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9A40904" w14:textId="77777777" w:rsidR="00F81F2B" w:rsidRPr="00E77082" w:rsidRDefault="00F81F2B" w:rsidP="00D04E8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Уникальный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ключ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3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4FA9F1D" w14:textId="77777777" w:rsidR="00F81F2B" w:rsidRPr="00E77082" w:rsidRDefault="00F81F2B" w:rsidP="00D04E85">
            <w:pPr>
              <w:rPr>
                <w:lang w:val="ru-RU"/>
              </w:rPr>
            </w:pP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03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DB7125F" w14:textId="77777777" w:rsidR="00F81F2B" w:rsidRPr="00E77082" w:rsidRDefault="00F81F2B" w:rsidP="00D04E85">
            <w:pPr>
              <w:rPr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(10)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48A3A7" w14:textId="77777777" w:rsidR="00F81F2B" w:rsidRPr="00E77082" w:rsidRDefault="00F81F2B" w:rsidP="00D04E85">
            <w:pPr>
              <w:rPr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BAE8AE" w14:textId="77777777" w:rsidR="00F81F2B" w:rsidRPr="00E77082" w:rsidRDefault="00F81F2B" w:rsidP="00D04E85">
            <w:pPr>
              <w:rPr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3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7D18BA" w14:textId="77777777" w:rsidR="00F81F2B" w:rsidRPr="00E77082" w:rsidRDefault="00F81F2B" w:rsidP="00D04E85">
            <w:pPr>
              <w:rPr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0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2A8D49" w14:textId="77777777" w:rsidR="00F81F2B" w:rsidRPr="00E77082" w:rsidRDefault="00F81F2B" w:rsidP="00D04E85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sz w:val="16"/>
                <w:szCs w:val="16"/>
                <w:lang w:val="ru-RU"/>
              </w:rPr>
              <w:t>Автоматически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1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38A40C" w14:textId="4CD30C49" w:rsidR="00F81F2B" w:rsidRDefault="00F81F2B" w:rsidP="00D04E85">
            <w:pPr>
              <w:rPr>
                <w:ins w:id="1042" w:author="Shuba, Irina V" w:date="2020-01-14T16:15:00Z"/>
                <w:sz w:val="16"/>
                <w:szCs w:val="16"/>
              </w:rPr>
            </w:pPr>
            <w:ins w:id="1043" w:author="Shuba, Irina V" w:date="2020-01-14T16:16:00Z">
              <w:r w:rsidRPr="00E77082">
                <w:rPr>
                  <w:sz w:val="16"/>
                  <w:szCs w:val="16"/>
                  <w:lang w:val="ru-RU"/>
                </w:rPr>
                <w:t>Автоматически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7AEAB5" w14:textId="7B5DF979" w:rsidR="00F81F2B" w:rsidRPr="00BC07F6" w:rsidRDefault="00F81F2B" w:rsidP="00D04E85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3AC7B380" w14:textId="77777777" w:rsidTr="00F81F2B">
        <w:trPr>
          <w:trPrChange w:id="104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4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0B0615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4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8F519AF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nomer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4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DE74868" w14:textId="77777777" w:rsidR="00F81F2B" w:rsidRPr="00E77082" w:rsidRDefault="00F81F2B" w:rsidP="00D04E8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4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CD1A51B" w14:textId="77777777" w:rsidR="00F81F2B" w:rsidRPr="00E77082" w:rsidRDefault="00F81F2B" w:rsidP="00D04E85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вагона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05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1B7E93A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5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7B4FE8" w14:textId="77777777" w:rsidR="00F81F2B" w:rsidRPr="00E77082" w:rsidRDefault="00F81F2B" w:rsidP="00D04E85">
            <w:pPr>
              <w:rPr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19-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Номер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вагона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5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B5383F" w14:textId="77777777" w:rsidR="00F81F2B" w:rsidRPr="00E77082" w:rsidRDefault="00F81F2B" w:rsidP="00D04E85">
            <w:pPr>
              <w:rPr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  <w:lang w:val="ru-RU"/>
              </w:rPr>
              <w:t>7-вагон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5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3B8EDF" w14:textId="77777777" w:rsidR="00F81F2B" w:rsidRPr="00E77082" w:rsidRDefault="00F81F2B" w:rsidP="00D04E85">
            <w:pPr>
              <w:rPr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5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E4CD83" w14:textId="3213D5E8" w:rsidR="00F81F2B" w:rsidRPr="00E77082" w:rsidRDefault="00F81F2B">
            <w:pPr>
              <w:rPr>
                <w:sz w:val="16"/>
                <w:szCs w:val="16"/>
                <w:lang w:val="ru-RU"/>
              </w:rPr>
            </w:pPr>
            <w:del w:id="1055" w:author="Shuba, Irina V" w:date="2020-01-14T16:16:00Z">
              <w:r w:rsidRPr="00E77082" w:rsidDel="00F81F2B">
                <w:rPr>
                  <w:sz w:val="16"/>
                  <w:szCs w:val="16"/>
                  <w:lang w:val="ru-RU"/>
                </w:rPr>
                <w:delText>Ручной ввод или</w:delText>
              </w:r>
            </w:del>
            <w:del w:id="1056" w:author="Shuba, Irina V" w:date="2020-01-14T16:21:00Z">
              <w:r w:rsidRPr="00E77082" w:rsidDel="00F81F2B">
                <w:rPr>
                  <w:sz w:val="16"/>
                  <w:szCs w:val="16"/>
                  <w:lang w:val="ru-RU"/>
                </w:rPr>
                <w:delText xml:space="preserve"> </w:delText>
              </w:r>
            </w:del>
            <w:r w:rsidRPr="00E77082">
              <w:rPr>
                <w:sz w:val="16"/>
                <w:szCs w:val="16"/>
                <w:lang w:val="ru-RU"/>
              </w:rPr>
              <w:t xml:space="preserve">выбор из перечня </w:t>
            </w:r>
            <w:proofErr w:type="gramStart"/>
            <w:r w:rsidRPr="00E77082">
              <w:rPr>
                <w:sz w:val="16"/>
                <w:szCs w:val="16"/>
                <w:lang w:val="ru-RU"/>
              </w:rPr>
              <w:t>вагонов</w:t>
            </w:r>
            <w:ins w:id="1057" w:author="Shuba, Irina V" w:date="2020-01-14T16:16:00Z">
              <w:r>
                <w:rPr>
                  <w:sz w:val="16"/>
                  <w:szCs w:val="16"/>
                  <w:lang w:val="ru-RU"/>
                </w:rPr>
                <w:t xml:space="preserve"> ,</w:t>
              </w:r>
              <w:proofErr w:type="gramEnd"/>
              <w:r>
                <w:rPr>
                  <w:sz w:val="16"/>
                  <w:szCs w:val="16"/>
                  <w:lang w:val="ru-RU"/>
                </w:rPr>
                <w:t xml:space="preserve"> переданных МТ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5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C58622" w14:textId="69029EA8" w:rsidR="00F81F2B" w:rsidRPr="00F81F2B" w:rsidRDefault="00F81F2B" w:rsidP="00D04E85">
            <w:pPr>
              <w:rPr>
                <w:ins w:id="1059" w:author="Shuba, Irina V" w:date="2020-01-14T16:15:00Z"/>
                <w:sz w:val="16"/>
                <w:szCs w:val="16"/>
                <w:lang w:val="ru-RU"/>
                <w:rPrChange w:id="1060" w:author="Shuba, Irina V" w:date="2020-01-14T16:15:00Z">
                  <w:rPr>
                    <w:ins w:id="1061" w:author="Shuba, Irina V" w:date="2020-01-14T16:15:00Z"/>
                    <w:sz w:val="16"/>
                    <w:szCs w:val="16"/>
                  </w:rPr>
                </w:rPrChange>
              </w:rPr>
            </w:pPr>
            <w:ins w:id="1062" w:author="Shuba, Irina V" w:date="2020-01-14T16:16:00Z">
              <w:r w:rsidRPr="00E77082">
                <w:rPr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6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AD05E3" w14:textId="1AFA3B66" w:rsidR="00F81F2B" w:rsidRDefault="00F81F2B" w:rsidP="00D04E85">
            <w:pPr>
              <w:rPr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831565" w14:paraId="1E18DD65" w14:textId="77777777" w:rsidTr="00F81F2B">
        <w:trPr>
          <w:trPrChange w:id="106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6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3E0DC5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6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A2F0FE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nom_vp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6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04237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в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поезде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6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D1EC0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Порядковый номер нахождения вагона в поезде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06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38592AFA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D28F83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8747F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FA192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A3F863" w14:textId="3E01E2A6" w:rsidR="00F81F2B" w:rsidRPr="00E77082" w:rsidRDefault="00F81F2B" w:rsidP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Автоматически </w:t>
            </w:r>
            <w:del w:id="1074" w:author="Shuba, Irina V" w:date="2020-01-14T16:17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при выборе вагона в поезде 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5639D7" w14:textId="70CD6227" w:rsidR="00F81F2B" w:rsidRDefault="00F81F2B" w:rsidP="00D04E85">
            <w:pPr>
              <w:rPr>
                <w:ins w:id="1076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077" w:author="Shuba, Irina V" w:date="2020-01-14T16:1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7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7CB42C" w14:textId="10B7842C" w:rsidR="00F81F2B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F81F2B" w:rsidRPr="00BC07F6" w14:paraId="15D5099F" w14:textId="77777777" w:rsidTr="00F81F2B">
        <w:trPr>
          <w:trPrChange w:id="107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F22443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65FD7F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BAE53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08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F7BD4E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08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02622C3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109359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sz w:val="20"/>
                <w:szCs w:val="20"/>
                <w:lang w:val="ru-RU"/>
              </w:rPr>
              <w:t>54-</w:t>
            </w:r>
            <w:proofErr w:type="spellStart"/>
            <w:r w:rsidRPr="00E77082">
              <w:rPr>
                <w:sz w:val="20"/>
                <w:szCs w:val="20"/>
              </w:rPr>
              <w:t>номер</w:t>
            </w:r>
            <w:proofErr w:type="spellEnd"/>
            <w:r w:rsidRPr="00E77082">
              <w:rPr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sz w:val="20"/>
                <w:szCs w:val="20"/>
              </w:rPr>
              <w:t>накладної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F15E3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29-отправка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B8A6F2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E97486" w14:textId="68BC93F2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089" w:author="Shuba, Irina V" w:date="2020-01-14T16:17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9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CF78CD" w14:textId="17566710" w:rsidR="00F81F2B" w:rsidRPr="00F81F2B" w:rsidRDefault="00F81F2B" w:rsidP="00D04E85">
            <w:pPr>
              <w:rPr>
                <w:ins w:id="1091" w:author="Shuba, Irina V" w:date="2020-01-14T16:15:00Z"/>
                <w:sz w:val="16"/>
                <w:szCs w:val="16"/>
                <w:lang w:val="ru-RU"/>
                <w:rPrChange w:id="1092" w:author="Shuba, Irina V" w:date="2020-01-14T16:15:00Z">
                  <w:rPr>
                    <w:ins w:id="1093" w:author="Shuba, Irina V" w:date="2020-01-14T16:15:00Z"/>
                    <w:sz w:val="16"/>
                    <w:szCs w:val="16"/>
                  </w:rPr>
                </w:rPrChange>
              </w:rPr>
            </w:pPr>
            <w:ins w:id="1094" w:author="Shuba, Irina V" w:date="2020-01-14T16:1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9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27EDA8" w14:textId="65F5CD3D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5E3B2E72" w14:textId="77777777" w:rsidTr="00F81F2B">
        <w:trPr>
          <w:trPrChange w:id="109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9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DEC618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9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625C71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nom_dved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9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8106B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досылки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10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5EC302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досылки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10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61009B3D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0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506726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sz w:val="20"/>
                <w:szCs w:val="20"/>
                <w:lang w:val="ru-RU"/>
              </w:rPr>
              <w:t>54-</w:t>
            </w:r>
            <w:proofErr w:type="spellStart"/>
            <w:r w:rsidRPr="00E77082">
              <w:rPr>
                <w:sz w:val="20"/>
                <w:szCs w:val="20"/>
              </w:rPr>
              <w:t>номер</w:t>
            </w:r>
            <w:proofErr w:type="spellEnd"/>
            <w:r w:rsidRPr="00E77082">
              <w:rPr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sz w:val="20"/>
                <w:szCs w:val="20"/>
              </w:rPr>
              <w:t>накладної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0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91FD8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29-отправка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0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B85DC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0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F2F350" w14:textId="5B811B6C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106" w:author="Shuba, Irina V" w:date="2020-01-14T16:17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0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2DE940" w14:textId="14D444D5" w:rsidR="00F81F2B" w:rsidRPr="00F81F2B" w:rsidRDefault="00F81F2B" w:rsidP="00D04E85">
            <w:pPr>
              <w:rPr>
                <w:sz w:val="16"/>
                <w:szCs w:val="16"/>
                <w:lang w:val="ru-RU"/>
                <w:rPrChange w:id="1108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109" w:author="Shuba, Irina V" w:date="2020-01-14T16:1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1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6D113D" w14:textId="2F5A0992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F81F2B" w14:paraId="28D42A02" w14:textId="77777777" w:rsidTr="00F81F2B">
        <w:trPr>
          <w:trPrChange w:id="111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1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71AABA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1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AF56D8" w14:textId="0590EEC9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AF4DA5">
              <w:rPr>
                <w:rFonts w:cs="Calibri"/>
                <w:color w:val="000000"/>
                <w:sz w:val="20"/>
                <w:szCs w:val="20"/>
                <w:highlight w:val="green"/>
                <w:rPrChange w:id="1114" w:author="Shuba, Irina V" w:date="2019-12-13T13:44:00Z">
                  <w:rPr>
                    <w:rFonts w:cs="Calibri"/>
                    <w:color w:val="000000"/>
                    <w:sz w:val="20"/>
                    <w:szCs w:val="20"/>
                  </w:rPr>
                </w:rPrChange>
              </w:rPr>
              <w:t>date_pr</w:t>
            </w:r>
            <w:ins w:id="1115" w:author="Shuba, Irina V" w:date="2019-12-13T13:44:00Z">
              <w:r w:rsidRPr="00AF4DA5">
                <w:rPr>
                  <w:rFonts w:cs="Calibri"/>
                  <w:color w:val="000000"/>
                  <w:sz w:val="20"/>
                  <w:szCs w:val="20"/>
                  <w:highlight w:val="green"/>
                  <w:rPrChange w:id="1116" w:author="Shuba, Irina V" w:date="2019-12-13T13:44:00Z">
                    <w:rPr>
                      <w:rFonts w:cs="Calibri"/>
                      <w:color w:val="000000"/>
                      <w:sz w:val="20"/>
                      <w:szCs w:val="20"/>
                    </w:rPr>
                  </w:rPrChange>
                </w:rPr>
                <w:t>m</w:t>
              </w:r>
            </w:ins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1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A37BE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приема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1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D61CA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приема на АМКР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11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4A16C9C7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2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47A24B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2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2A10A1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2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CCD43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2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F6391D" w14:textId="64C121E4" w:rsidR="00F81F2B" w:rsidRPr="00F81F2B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Автоматически</w:t>
            </w:r>
            <w:r w:rsidRPr="00F81F2B">
              <w:rPr>
                <w:rFonts w:cs="Calibri"/>
                <w:color w:val="000000"/>
                <w:sz w:val="16"/>
                <w:szCs w:val="16"/>
                <w:rPrChange w:id="1124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  <w:t xml:space="preserve"> </w:t>
            </w:r>
            <w:del w:id="1125" w:author="Shuba, Irina V" w:date="2020-01-14T16:20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с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26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формы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27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«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Поезд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28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по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29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прибытию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30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>»</w:delText>
              </w:r>
            </w:del>
            <w:ins w:id="1131" w:author="Shuba, Irina V" w:date="2020-01-14T16:20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данные </w:t>
              </w:r>
            </w:ins>
            <w:ins w:id="1132" w:author="Shuba, Irina V" w:date="2020-01-14T16:21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МТ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3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A9A68E" w14:textId="03CB18BE" w:rsidR="00F81F2B" w:rsidRPr="00F81F2B" w:rsidRDefault="00F81F2B" w:rsidP="00D04E85">
            <w:pPr>
              <w:rPr>
                <w:ins w:id="1134" w:author="Shuba, Irina V" w:date="2020-01-14T16:15:00Z"/>
                <w:rFonts w:cs="Calibri"/>
                <w:color w:val="000000"/>
                <w:sz w:val="16"/>
                <w:szCs w:val="16"/>
                <w:rPrChange w:id="1135" w:author="Shuba, Irina V" w:date="2020-01-14T16:20:00Z">
                  <w:rPr>
                    <w:ins w:id="1136" w:author="Shuba, Irina V" w:date="2020-01-14T16:15:00Z"/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</w:pPr>
            <w:ins w:id="1137" w:author="Shuba, Irina V" w:date="2020-01-14T16:2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3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FA0666" w14:textId="785A1377" w:rsidR="00F81F2B" w:rsidRPr="00F81F2B" w:rsidRDefault="00F81F2B" w:rsidP="00D04E85">
            <w:pPr>
              <w:rPr>
                <w:rFonts w:cs="Calibri"/>
                <w:color w:val="000000"/>
                <w:sz w:val="16"/>
                <w:szCs w:val="16"/>
                <w:rPrChange w:id="1139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</w:pPr>
          </w:p>
        </w:tc>
      </w:tr>
      <w:tr w:rsidR="00F81F2B" w:rsidRPr="00BC07F6" w14:paraId="1445A64B" w14:textId="77777777" w:rsidTr="00F81F2B">
        <w:trPr>
          <w:trPrChange w:id="114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4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5C55FB" w14:textId="77777777" w:rsidR="00F81F2B" w:rsidRPr="00F81F2B" w:rsidRDefault="00F81F2B" w:rsidP="00D04E85">
            <w:pPr>
              <w:rPr>
                <w:rPrChange w:id="1142" w:author="Shuba, Irina V" w:date="2020-01-14T16:20:00Z">
                  <w:rPr>
                    <w:lang w:val="ru-RU"/>
                  </w:rPr>
                </w:rPrChange>
              </w:rPr>
            </w:pPr>
            <w:r w:rsidRPr="00F81F2B">
              <w:rPr>
                <w:rPrChange w:id="1143" w:author="Shuba, Irina V" w:date="2020-01-14T16:20:00Z">
                  <w:rPr>
                    <w:lang w:val="ru-RU"/>
                  </w:rPr>
                </w:rPrChange>
              </w:rPr>
              <w:t>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4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5B746B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rod_vag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4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8E1EFD" w14:textId="77777777" w:rsidR="00F81F2B" w:rsidRPr="00F81F2B" w:rsidRDefault="00F81F2B" w:rsidP="00D04E85">
            <w:pPr>
              <w:rPr>
                <w:rFonts w:cs="Calibri"/>
                <w:color w:val="000000"/>
                <w:sz w:val="18"/>
                <w:szCs w:val="18"/>
                <w:rPrChange w:id="1146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14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9479BE2" w14:textId="77777777" w:rsidR="00F81F2B" w:rsidRPr="00F81F2B" w:rsidRDefault="00F81F2B" w:rsidP="00D04E85">
            <w:pPr>
              <w:rPr>
                <w:rFonts w:cs="Calibri"/>
                <w:color w:val="000000"/>
                <w:sz w:val="18"/>
                <w:szCs w:val="18"/>
                <w:rPrChange w:id="1148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Род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14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B343459" w14:textId="77777777" w:rsidR="00F81F2B" w:rsidRPr="00F81F2B" w:rsidRDefault="00F81F2B" w:rsidP="00D04E85">
            <w:pPr>
              <w:rPr>
                <w:rFonts w:cs="Calibri"/>
                <w:sz w:val="20"/>
                <w:szCs w:val="20"/>
                <w:rPrChange w:id="1150" w:author="Shuba, Irina V" w:date="2020-01-14T16:20:00Z">
                  <w:rPr>
                    <w:rFonts w:cs="Calibri"/>
                    <w:sz w:val="20"/>
                    <w:szCs w:val="20"/>
                    <w:lang w:val="ru-RU"/>
                  </w:rPr>
                </w:rPrChange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5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C90EED" w14:textId="77777777" w:rsidR="00F81F2B" w:rsidRPr="00F81F2B" w:rsidRDefault="00F81F2B" w:rsidP="00D04E85">
            <w:pPr>
              <w:rPr>
                <w:rFonts w:cs="Calibri"/>
                <w:color w:val="000000"/>
                <w:sz w:val="20"/>
                <w:szCs w:val="20"/>
                <w:rPrChange w:id="1152" w:author="Shuba, Irina V" w:date="2020-01-14T16:20:00Z">
                  <w:rPr>
                    <w:rFonts w:cs="Calibri"/>
                    <w:color w:val="000000"/>
                    <w:sz w:val="20"/>
                    <w:szCs w:val="20"/>
                    <w:lang w:val="ru-RU"/>
                  </w:rPr>
                </w:rPrChange>
              </w:rPr>
            </w:pPr>
            <w:r w:rsidRPr="00F81F2B">
              <w:rPr>
                <w:rFonts w:eastAsia="ArialMT"/>
                <w:color w:val="000000"/>
                <w:sz w:val="20"/>
                <w:szCs w:val="20"/>
                <w:rPrChange w:id="1153" w:author="Shuba, Irina V" w:date="2020-01-14T16:20:00Z">
                  <w:rPr>
                    <w:rFonts w:eastAsia="ArialMT"/>
                    <w:color w:val="000000"/>
                    <w:sz w:val="20"/>
                    <w:szCs w:val="20"/>
                    <w:lang w:val="ru-RU"/>
                  </w:rPr>
                </w:rPrChange>
              </w:rPr>
              <w:t>19-</w:t>
            </w:r>
            <w:r w:rsidRPr="00E77082">
              <w:rPr>
                <w:rFonts w:eastAsia="ArialMT"/>
                <w:color w:val="000000"/>
                <w:sz w:val="20"/>
                <w:szCs w:val="20"/>
              </w:rPr>
              <w:t>рід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5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4E76B6" w14:textId="77777777" w:rsidR="00F81F2B" w:rsidRPr="00F81F2B" w:rsidRDefault="00F81F2B" w:rsidP="00D04E85">
            <w:pPr>
              <w:rPr>
                <w:rFonts w:cs="Calibri"/>
                <w:color w:val="000000"/>
                <w:sz w:val="18"/>
                <w:szCs w:val="18"/>
                <w:rPrChange w:id="1155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5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2CEB13" w14:textId="77777777" w:rsidR="00F81F2B" w:rsidRPr="00F81F2B" w:rsidRDefault="00F81F2B" w:rsidP="00D04E85">
            <w:pPr>
              <w:rPr>
                <w:rFonts w:cs="Calibri"/>
                <w:color w:val="000000"/>
                <w:sz w:val="18"/>
                <w:szCs w:val="18"/>
                <w:rPrChange w:id="1157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</w:t>
            </w:r>
            <w:r w:rsidRPr="00F81F2B">
              <w:rPr>
                <w:rFonts w:cs="Calibri"/>
                <w:color w:val="000000"/>
                <w:sz w:val="18"/>
                <w:szCs w:val="18"/>
                <w:rPrChange w:id="1158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  <w:t xml:space="preserve"> «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Род</w:t>
            </w:r>
            <w:r w:rsidRPr="00F81F2B">
              <w:rPr>
                <w:rFonts w:cs="Calibri"/>
                <w:color w:val="000000"/>
                <w:sz w:val="18"/>
                <w:szCs w:val="18"/>
                <w:rPrChange w:id="1159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  <w:t xml:space="preserve"> 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вагона</w:t>
            </w:r>
            <w:r w:rsidRPr="00F81F2B">
              <w:rPr>
                <w:rFonts w:cs="Calibri"/>
                <w:color w:val="000000"/>
                <w:sz w:val="18"/>
                <w:szCs w:val="18"/>
                <w:rPrChange w:id="1160" w:author="Shuba, Irina V" w:date="2020-01-14T16:20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  <w:t>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6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431245" w14:textId="53ABB956" w:rsidR="00F81F2B" w:rsidRPr="00F81F2B" w:rsidRDefault="00F81F2B">
            <w:pPr>
              <w:rPr>
                <w:rFonts w:cs="Calibri"/>
                <w:color w:val="000000"/>
                <w:sz w:val="16"/>
                <w:szCs w:val="16"/>
                <w:rPrChange w:id="1162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81F2B">
              <w:rPr>
                <w:rFonts w:cs="Calibri"/>
                <w:color w:val="000000"/>
                <w:sz w:val="16"/>
                <w:szCs w:val="16"/>
                <w:rPrChange w:id="1163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  <w:t>-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  <w:r w:rsidRPr="00F81F2B">
              <w:rPr>
                <w:rFonts w:cs="Calibri"/>
                <w:color w:val="000000"/>
                <w:sz w:val="16"/>
                <w:szCs w:val="16"/>
                <w:rPrChange w:id="1164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  <w:t xml:space="preserve"> </w:t>
            </w:r>
            <w:del w:id="1165" w:author="Shuba, Irina V" w:date="2020-01-14T16:22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66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 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из</w:delText>
              </w:r>
              <w:r w:rsidRPr="00F81F2B" w:rsidDel="00F81F2B">
                <w:rPr>
                  <w:rFonts w:cs="Calibri"/>
                  <w:color w:val="000000"/>
                  <w:sz w:val="16"/>
                  <w:szCs w:val="16"/>
                  <w:rPrChange w:id="1167" w:author="Shuba, Irina V" w:date="2020-01-14T16:20:00Z">
                    <w:rPr>
                      <w:rFonts w:cs="Calibri"/>
                      <w:color w:val="000000"/>
                      <w:sz w:val="16"/>
                      <w:szCs w:val="16"/>
                      <w:lang w:val="ru-RU"/>
                    </w:rPr>
                  </w:rPrChange>
                </w:rPr>
                <w:delText xml:space="preserve"> </w:delText>
              </w:r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6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BA8AD2" w14:textId="381FBA9A" w:rsidR="00F81F2B" w:rsidRPr="00F81F2B" w:rsidRDefault="00F81F2B" w:rsidP="00D04E85">
            <w:pPr>
              <w:rPr>
                <w:ins w:id="1169" w:author="Shuba, Irina V" w:date="2020-01-14T16:15:00Z"/>
                <w:sz w:val="16"/>
                <w:szCs w:val="16"/>
              </w:rPr>
            </w:pPr>
            <w:ins w:id="1170" w:author="Shuba, Irina V" w:date="2020-01-14T16:22:00Z">
              <w:r>
                <w:rPr>
                  <w:rFonts w:cs="Calibri"/>
                  <w:color w:val="000000"/>
                  <w:sz w:val="16"/>
                  <w:szCs w:val="16"/>
                </w:rPr>
                <w:t xml:space="preserve"> 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</w:t>
              </w:r>
              <w:r w:rsidRPr="00961A17">
                <w:rPr>
                  <w:rFonts w:cs="Calibri"/>
                  <w:color w:val="000000"/>
                  <w:sz w:val="16"/>
                  <w:szCs w:val="16"/>
                </w:rPr>
                <w:t xml:space="preserve"> 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7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2096CB" w14:textId="316765D6" w:rsidR="00F81F2B" w:rsidRPr="00F81F2B" w:rsidRDefault="00F81F2B" w:rsidP="00D04E85">
            <w:pPr>
              <w:rPr>
                <w:rFonts w:cs="Calibri"/>
                <w:color w:val="000000"/>
                <w:sz w:val="16"/>
                <w:szCs w:val="16"/>
                <w:rPrChange w:id="1172" w:author="Shuba, Irina V" w:date="2020-01-14T16:20:00Z">
                  <w:rPr>
                    <w:rFonts w:cs="Calibri"/>
                    <w:color w:val="000000"/>
                    <w:sz w:val="16"/>
                    <w:szCs w:val="16"/>
                    <w:lang w:val="ru-RU"/>
                  </w:rPr>
                </w:rPrChange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17FB972E" w14:textId="77777777" w:rsidTr="00F81F2B">
        <w:trPr>
          <w:trPrChange w:id="117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7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0935BB" w14:textId="77777777" w:rsidR="00F81F2B" w:rsidRPr="00F81F2B" w:rsidRDefault="00F81F2B" w:rsidP="00D04E85">
            <w:pPr>
              <w:rPr>
                <w:rPrChange w:id="1175" w:author="Shuba, Irina V" w:date="2020-01-14T16:20:00Z">
                  <w:rPr>
                    <w:lang w:val="ru-RU"/>
                  </w:rPr>
                </w:rPrChange>
              </w:rPr>
            </w:pPr>
            <w:r w:rsidRPr="00F81F2B">
              <w:rPr>
                <w:rPrChange w:id="1176" w:author="Shuba, Irina V" w:date="2020-01-14T16:20:00Z">
                  <w:rPr>
                    <w:lang w:val="ru-RU"/>
                  </w:rPr>
                </w:rPrChange>
              </w:rPr>
              <w:t>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17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F5F3767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gruzp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7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D368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Грузоподъемность,т</w:t>
            </w:r>
            <w:proofErr w:type="spellEnd"/>
            <w:proofErr w:type="gram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17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B826151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Грузоподъемность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18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3DC2CC7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(3,1)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8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AEABA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19-</w:t>
            </w:r>
            <w:proofErr w:type="spellStart"/>
            <w:r w:rsidRPr="00E77082">
              <w:rPr>
                <w:rFonts w:eastAsia="ArialMT"/>
                <w:color w:val="000000"/>
                <w:sz w:val="18"/>
                <w:szCs w:val="18"/>
              </w:rPr>
              <w:t>вантажопідйомність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8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FC0BF1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9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-грузоподъемность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8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631A82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Измеряем в тоннах. Значение не превышает 999,9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8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FCADBD" w14:textId="21F4F394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185" w:author="Shuba, Irina V" w:date="2020-01-14T16:22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8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EE76C6" w14:textId="73F84C23" w:rsidR="00F81F2B" w:rsidRPr="00F81F2B" w:rsidRDefault="00F81F2B" w:rsidP="00D04E85">
            <w:pPr>
              <w:rPr>
                <w:ins w:id="1187" w:author="Shuba, Irina V" w:date="2020-01-14T16:15:00Z"/>
                <w:sz w:val="16"/>
                <w:szCs w:val="16"/>
                <w:lang w:val="ru-RU"/>
                <w:rPrChange w:id="1188" w:author="Shuba, Irina V" w:date="2020-01-14T16:15:00Z">
                  <w:rPr>
                    <w:ins w:id="1189" w:author="Shuba, Irina V" w:date="2020-01-14T16:15:00Z"/>
                    <w:sz w:val="16"/>
                    <w:szCs w:val="16"/>
                  </w:rPr>
                </w:rPrChange>
              </w:rPr>
            </w:pPr>
            <w:ins w:id="1190" w:author="Shuba, Irina V" w:date="2020-01-14T16:2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A2148F" w14:textId="1D6C9074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36906DED" w14:textId="77777777" w:rsidTr="00F81F2B">
        <w:trPr>
          <w:trPrChange w:id="119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E38266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0E4FDC" w14:textId="3B8FE33A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B12F68">
              <w:rPr>
                <w:rFonts w:cs="Calibri"/>
                <w:color w:val="000000"/>
                <w:sz w:val="20"/>
                <w:szCs w:val="20"/>
              </w:rPr>
              <w:t>ves_tary_arc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1A655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Тара,т</w:t>
            </w:r>
            <w:proofErr w:type="spellEnd"/>
            <w:proofErr w:type="gram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19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7AF94B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 по прибытию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19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5E870DF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3EC653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19-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маса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тари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19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4B112E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11-масса тары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DEDFF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Измеряем в тоннах. Значение не превышает 999,99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41C5F0" w14:textId="66E8433B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202" w:author="Shuba, Irina V" w:date="2020-01-14T16:22:00Z">
              <w:r w:rsidRPr="00E77082" w:rsidDel="00F81F2B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E6B4E4" w14:textId="6F5C9CB7" w:rsidR="00F81F2B" w:rsidRPr="00F81F2B" w:rsidRDefault="00F81F2B" w:rsidP="00D04E85">
            <w:pPr>
              <w:rPr>
                <w:ins w:id="1204" w:author="Shuba, Irina V" w:date="2020-01-14T16:15:00Z"/>
                <w:sz w:val="16"/>
                <w:szCs w:val="16"/>
                <w:lang w:val="ru-RU"/>
                <w:rPrChange w:id="1205" w:author="Shuba, Irina V" w:date="2020-01-14T16:15:00Z">
                  <w:rPr>
                    <w:ins w:id="1206" w:author="Shuba, Irina V" w:date="2020-01-14T16:15:00Z"/>
                    <w:sz w:val="16"/>
                    <w:szCs w:val="16"/>
                  </w:rPr>
                </w:rPrChange>
              </w:rPr>
            </w:pPr>
            <w:ins w:id="1207" w:author="Shuba, Irina V" w:date="2020-01-14T16:2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0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537A87" w14:textId="1F4F7275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34567983" w14:textId="77777777" w:rsidTr="00F81F2B">
        <w:trPr>
          <w:trPrChange w:id="120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5F1B1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A5EFE9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name_adm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F1AAF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Страна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1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538A02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администрации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21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86574AD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9EFA2" w14:textId="77777777" w:rsidR="00F81F2B" w:rsidRPr="00E77082" w:rsidRDefault="00F81F2B" w:rsidP="00D04E85">
            <w:pPr>
              <w:widowControl w:val="0"/>
              <w:ind w:right="34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Согласно кода в графе 19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AAEB14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Согласно кода в графе 7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090DD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«Стран»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1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64FE6D" w14:textId="529283F8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219" w:author="Shuba, Irina V" w:date="2020-01-14T16:22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787E30" w14:textId="24AA7EB7" w:rsidR="00F81F2B" w:rsidRPr="00F81F2B" w:rsidRDefault="00C620D9" w:rsidP="00D04E85">
            <w:pPr>
              <w:rPr>
                <w:ins w:id="1221" w:author="Shuba, Irina V" w:date="2020-01-14T16:15:00Z"/>
                <w:sz w:val="16"/>
                <w:szCs w:val="16"/>
                <w:lang w:val="ru-RU"/>
                <w:rPrChange w:id="1222" w:author="Shuba, Irina V" w:date="2020-01-14T16:15:00Z">
                  <w:rPr>
                    <w:ins w:id="1223" w:author="Shuba, Irina V" w:date="2020-01-14T16:15:00Z"/>
                    <w:sz w:val="16"/>
                    <w:szCs w:val="16"/>
                  </w:rPr>
                </w:rPrChange>
              </w:rPr>
            </w:pPr>
            <w:ins w:id="1224" w:author="Shuba, Irina V" w:date="2020-01-14T16:2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813EE3" w14:textId="3EB6661F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0BDDEF0D" w14:textId="77777777" w:rsidTr="00F81F2B">
        <w:trPr>
          <w:trPrChange w:id="122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80687C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354B57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kod_adm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2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9830D6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страны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3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9962854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Код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администрации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23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0960D43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3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87941D" w14:textId="77777777" w:rsidR="00F81F2B" w:rsidRPr="00E77082" w:rsidRDefault="00F81F2B" w:rsidP="00D04E85">
            <w:pPr>
              <w:widowControl w:val="0"/>
              <w:ind w:right="34"/>
              <w:rPr>
                <w:rFonts w:eastAsia="ArialMT"/>
                <w:sz w:val="20"/>
                <w:szCs w:val="20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19 -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Код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залізничної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адміністрації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– </w:t>
            </w:r>
            <w:proofErr w:type="spellStart"/>
            <w:r w:rsidRPr="00E77082">
              <w:rPr>
                <w:rFonts w:eastAsia="ArialMT"/>
                <w:sz w:val="20"/>
                <w:szCs w:val="20"/>
              </w:rPr>
              <w:t>власниці</w:t>
            </w:r>
            <w:proofErr w:type="spellEnd"/>
            <w:r w:rsidRPr="00E77082">
              <w:rPr>
                <w:rFonts w:eastAsia="ArialMT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sz w:val="20"/>
                <w:szCs w:val="20"/>
              </w:rPr>
              <w:t>вагона</w:t>
            </w:r>
            <w:proofErr w:type="spellEnd"/>
            <w:r w:rsidRPr="00E77082">
              <w:rPr>
                <w:rFonts w:eastAsia="ArialMT"/>
                <w:sz w:val="20"/>
                <w:szCs w:val="20"/>
              </w:rPr>
              <w:t>.</w:t>
            </w:r>
          </w:p>
          <w:p w14:paraId="0749EF09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3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63DF3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7 - вагон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3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7754F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«Стран»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3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03579B" w14:textId="59537EAB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236" w:author="Shuba, Irina V" w:date="2020-01-14T16:23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автоматически по выбранному наименованию 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3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51381E" w14:textId="67928641" w:rsidR="00F81F2B" w:rsidRPr="00F81F2B" w:rsidRDefault="00C620D9" w:rsidP="00D04E85">
            <w:pPr>
              <w:rPr>
                <w:ins w:id="1238" w:author="Shuba, Irina V" w:date="2020-01-14T16:15:00Z"/>
                <w:sz w:val="16"/>
                <w:szCs w:val="16"/>
                <w:lang w:val="ru-RU"/>
                <w:rPrChange w:id="1239" w:author="Shuba, Irina V" w:date="2020-01-14T16:15:00Z">
                  <w:rPr>
                    <w:ins w:id="1240" w:author="Shuba, Irina V" w:date="2020-01-14T16:15:00Z"/>
                    <w:sz w:val="16"/>
                    <w:szCs w:val="16"/>
                  </w:rPr>
                </w:rPrChange>
              </w:rPr>
            </w:pPr>
            <w:ins w:id="1241" w:author="Shuba, Irina V" w:date="2020-01-14T16:23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42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44A0E9" w14:textId="078DE9DB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C620D9" w14:paraId="4D0F15B0" w14:textId="77777777" w:rsidTr="00F81F2B">
        <w:trPr>
          <w:trPrChange w:id="124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4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28887B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4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08D0D2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razmprib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4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3FBE9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Разметка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4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B805AF6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Разметка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248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62E659B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49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FCEE22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0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486DE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1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AC67B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«Разметка вагонов»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2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13D7E9" w14:textId="7B3556D5" w:rsidR="00F81F2B" w:rsidRPr="00E77082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Выбор из справочника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03F663" w14:textId="6C4AAFBC" w:rsidR="00F81F2B" w:rsidRDefault="00C620D9" w:rsidP="00D04E85">
            <w:pPr>
              <w:rPr>
                <w:ins w:id="125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255" w:author="Shuba, Irina V" w:date="2020-01-14T16:23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4EC602" w14:textId="48E2D4A1" w:rsidR="00F81F2B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F81F2B" w:rsidRPr="003551AA" w14:paraId="1C1A460D" w14:textId="77777777" w:rsidTr="00F81F2B">
        <w:trPr>
          <w:trPrChange w:id="125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BFEE68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5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29F415" w14:textId="77777777" w:rsidR="00F81F2B" w:rsidRPr="00C620D9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  <w:rPrChange w:id="1260" w:author="Shuba, Irina V" w:date="2020-01-14T16:23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put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1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859D7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№ пути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2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F70E9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пути</w:t>
            </w:r>
            <w:proofErr w:type="gram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на который прибывает вагон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263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0F866D7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4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8E1CCC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5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F39E05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01EC7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. путей комбината»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6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D9C2CF" w14:textId="7C9CED58" w:rsidR="00F81F2B" w:rsidRPr="00E77082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del w:id="1268" w:author="Shuba, Irina V" w:date="2020-01-14T16:23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Автоматически с таблицы ПОЕЗДОВ</w:delText>
              </w:r>
            </w:del>
            <w:ins w:id="1269" w:author="Shuba, Irina V" w:date="2020-01-14T16:23:00Z">
              <w:r w:rsidR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</w:t>
              </w:r>
            </w:ins>
            <w:ins w:id="1270" w:author="Shuba, Irina V" w:date="2020-01-14T16:24:00Z">
              <w:r w:rsidR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учной </w:t>
              </w:r>
              <w:proofErr w:type="gramStart"/>
              <w:r w:rsidR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ввод .</w:t>
              </w:r>
              <w:proofErr w:type="gramEnd"/>
              <w:r w:rsidR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1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3F686B" w14:textId="11B41FD9" w:rsidR="00F81F2B" w:rsidRPr="008B7416" w:rsidRDefault="00C620D9" w:rsidP="00D04E85">
            <w:pPr>
              <w:rPr>
                <w:ins w:id="1272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273" w:author="Shuba, Irina V" w:date="2020-01-14T16:24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Ручной </w:t>
              </w:r>
              <w:proofErr w:type="gramStart"/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ввод .</w:t>
              </w:r>
              <w:proofErr w:type="gramEnd"/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136BC4" w14:textId="500FFBE5" w:rsidR="00F81F2B" w:rsidRPr="008B741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F81F2B" w:rsidRPr="00C620D9" w14:paraId="4FF5D00F" w14:textId="77777777" w:rsidTr="00F81F2B">
        <w:trPr>
          <w:trPrChange w:id="127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FE2056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2B653F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7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81234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7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93F397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оператора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28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98B9B43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C620D9">
              <w:rPr>
                <w:rFonts w:cs="Calibri"/>
                <w:sz w:val="20"/>
                <w:szCs w:val="20"/>
                <w:lang w:val="ru-RU"/>
                <w:rPrChange w:id="1281" w:author="Shuba, Irina V" w:date="2020-01-14T16:24:00Z">
                  <w:rPr>
                    <w:rFonts w:cs="Calibri"/>
                    <w:sz w:val="20"/>
                    <w:szCs w:val="20"/>
                  </w:rPr>
                </w:rPrChange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8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D032CE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8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39DE0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8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07A08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«Операторов»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8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A69A7D" w14:textId="0136D4F0" w:rsidR="00F81F2B" w:rsidRPr="00E77082" w:rsidRDefault="00C620D9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1286" w:author="Shuba, Irina V" w:date="2020-01-14T16:24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 из базы УЗ. При отсутствии данных ручной ввод из справочника</w:t>
              </w:r>
            </w:ins>
            <w:del w:id="1287" w:author="Shuba, Irina V" w:date="2020-01-14T16:24:00Z">
              <w:r w:rsidR="00F81F2B"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Выбор из 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8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D19029" w14:textId="755D0986" w:rsidR="00F81F2B" w:rsidRDefault="00C620D9" w:rsidP="00D04E85">
            <w:pPr>
              <w:rPr>
                <w:ins w:id="1289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290" w:author="Shuba, Irina V" w:date="2020-01-14T16:24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Выбор </w:t>
              </w:r>
              <w:proofErr w:type="gramStart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 справочника</w:t>
              </w:r>
            </w:ins>
            <w:proofErr w:type="gramEnd"/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9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816469" w14:textId="6B959DBF" w:rsidR="00F81F2B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F81F2B" w:rsidRPr="00BC07F6" w14:paraId="05853114" w14:textId="77777777" w:rsidTr="00F81F2B">
        <w:trPr>
          <w:trPrChange w:id="129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9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3BA6F8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9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813191" w14:textId="77777777" w:rsidR="00F81F2B" w:rsidRPr="00C620D9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  <w:rPrChange w:id="1295" w:author="Shuba, Irina V" w:date="2020-01-14T16:24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620D9">
              <w:rPr>
                <w:rFonts w:cs="Calibri"/>
                <w:color w:val="000000"/>
                <w:sz w:val="20"/>
                <w:szCs w:val="20"/>
                <w:lang w:val="ru-RU"/>
                <w:rPrChange w:id="1296" w:author="Shuba, Irina V" w:date="2020-01-14T16:24:00Z">
                  <w:rPr>
                    <w:rFonts w:cs="Calibri"/>
                    <w:color w:val="000000"/>
                    <w:sz w:val="20"/>
                    <w:szCs w:val="20"/>
                  </w:rPr>
                </w:rPrChange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plat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29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57475E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Плательщик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29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159A3C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20D9">
              <w:rPr>
                <w:rFonts w:cs="Calibri"/>
                <w:color w:val="000000"/>
                <w:sz w:val="18"/>
                <w:szCs w:val="18"/>
                <w:lang w:val="ru-RU"/>
                <w:rPrChange w:id="1299" w:author="Shuba, Irina V" w:date="2020-01-14T16:24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  <w:t>Плательщик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30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26EC35AD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C620D9">
              <w:rPr>
                <w:rFonts w:cs="Calibri"/>
                <w:sz w:val="20"/>
                <w:szCs w:val="20"/>
                <w:lang w:val="ru-RU"/>
                <w:rPrChange w:id="1301" w:author="Shuba, Irina V" w:date="2020-01-14T16:24:00Z">
                  <w:rPr>
                    <w:rFonts w:cs="Calibri"/>
                    <w:sz w:val="20"/>
                    <w:szCs w:val="20"/>
                  </w:rPr>
                </w:rPrChange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</w:t>
            </w:r>
            <w:r w:rsidRPr="00C620D9">
              <w:rPr>
                <w:rFonts w:cs="Calibri"/>
                <w:sz w:val="20"/>
                <w:szCs w:val="20"/>
                <w:lang w:val="ru-RU"/>
                <w:rPrChange w:id="1302" w:author="Shuba, Irina V" w:date="2020-01-14T16:24:00Z">
                  <w:rPr>
                    <w:rFonts w:cs="Calibri"/>
                    <w:sz w:val="20"/>
                    <w:szCs w:val="20"/>
                  </w:rPr>
                </w:rPrChange>
              </w:rPr>
              <w:t>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0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D3EC6A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13-</w:t>
            </w:r>
            <w:r w:rsidRPr="00C620D9">
              <w:rPr>
                <w:rFonts w:eastAsia="ArialMT"/>
                <w:color w:val="000000"/>
                <w:sz w:val="20"/>
                <w:szCs w:val="20"/>
                <w:lang w:val="ru-RU"/>
                <w:rPrChange w:id="1304" w:author="Shuba, Irina V" w:date="2020-01-14T16:24:00Z">
                  <w:rPr>
                    <w:rFonts w:eastAsia="ArialMT"/>
                    <w:color w:val="000000"/>
                    <w:sz w:val="20"/>
                    <w:szCs w:val="20"/>
                  </w:rPr>
                </w:rPrChange>
              </w:rPr>
              <w:t>Платник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05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216BAF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23 – Уплата провозных платежей за УЗ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0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2CF5D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«Плательщиков»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0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E0D83A" w14:textId="1CC3EA1A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308" w:author="Shuba, Irina V" w:date="2020-01-14T16:25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справочника автоматически по выбранному коду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0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EA6DF2" w14:textId="62E37426" w:rsidR="00F81F2B" w:rsidRPr="00F81F2B" w:rsidRDefault="00C620D9">
            <w:pPr>
              <w:rPr>
                <w:ins w:id="1310" w:author="Shuba, Irina V" w:date="2020-01-14T16:15:00Z"/>
                <w:sz w:val="16"/>
                <w:szCs w:val="16"/>
                <w:lang w:val="ru-RU"/>
                <w:rPrChange w:id="1311" w:author="Shuba, Irina V" w:date="2020-01-14T16:15:00Z">
                  <w:rPr>
                    <w:ins w:id="1312" w:author="Shuba, Irina V" w:date="2020-01-14T16:15:00Z"/>
                    <w:sz w:val="16"/>
                    <w:szCs w:val="16"/>
                  </w:rPr>
                </w:rPrChange>
              </w:rPr>
            </w:pPr>
            <w:ins w:id="1313" w:author="Shuba, Irina V" w:date="2020-01-14T16:25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из справочника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1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D42B13" w14:textId="339464C3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3C755F7C" w14:textId="77777777" w:rsidTr="00F81F2B">
        <w:trPr>
          <w:trPrChange w:id="131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1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B87014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1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B0A8B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 w:themeColor="text1"/>
                <w:sz w:val="20"/>
                <w:szCs w:val="20"/>
              </w:rPr>
              <w:t>kod_plat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1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45ABE8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 w:themeColor="text1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1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2E0AFEE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 w:themeColor="text1"/>
                <w:sz w:val="18"/>
                <w:szCs w:val="18"/>
              </w:rPr>
              <w:t>Код</w:t>
            </w:r>
            <w:proofErr w:type="spellEnd"/>
            <w:r w:rsidRPr="00E77082">
              <w:rPr>
                <w:rFonts w:cs="Calibr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 w:themeColor="text1"/>
                <w:sz w:val="18"/>
                <w:szCs w:val="18"/>
              </w:rPr>
              <w:t>плательщика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32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60CA36B1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7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A12075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14-</w:t>
            </w:r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Код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платника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670184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23 - Уплата провозных платежей за УЗ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B21D1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«Плательщиков»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11CF2C" w14:textId="78B9D9C9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325" w:author="Shuba, Irina V" w:date="2020-01-14T16:25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названию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2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2DC0E3" w14:textId="0234A78B" w:rsidR="00F81F2B" w:rsidRPr="00F81F2B" w:rsidRDefault="00C620D9" w:rsidP="00D04E85">
            <w:pPr>
              <w:rPr>
                <w:ins w:id="1327" w:author="Shuba, Irina V" w:date="2020-01-14T16:15:00Z"/>
                <w:sz w:val="16"/>
                <w:szCs w:val="16"/>
                <w:lang w:val="ru-RU"/>
                <w:rPrChange w:id="1328" w:author="Shuba, Irina V" w:date="2020-01-14T16:15:00Z">
                  <w:rPr>
                    <w:ins w:id="1329" w:author="Shuba, Irina V" w:date="2020-01-14T16:15:00Z"/>
                    <w:sz w:val="16"/>
                    <w:szCs w:val="16"/>
                  </w:rPr>
                </w:rPrChange>
              </w:rPr>
            </w:pPr>
            <w:ins w:id="1330" w:author="Shuba, Irina V" w:date="2020-01-14T16:29:00Z"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459517" w14:textId="6288C656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06511E" w14:paraId="0C3C5F19" w14:textId="77777777" w:rsidTr="00F81F2B">
        <w:trPr>
          <w:trPrChange w:id="133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DCE080" w14:textId="77777777" w:rsidR="00F81F2B" w:rsidRPr="009D0E0B" w:rsidRDefault="00F81F2B" w:rsidP="00D04E85">
            <w:pPr>
              <w:rPr>
                <w:lang w:val="ru-RU"/>
              </w:rPr>
            </w:pPr>
            <w:r w:rsidRPr="009D0E0B">
              <w:rPr>
                <w:lang w:val="ru-RU"/>
              </w:rPr>
              <w:t>17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D8125" w14:textId="15A009B7" w:rsidR="00F81F2B" w:rsidRPr="00E77082" w:rsidRDefault="00F81F2B" w:rsidP="00B360C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name_firm</w:t>
            </w:r>
            <w:proofErr w:type="spellEnd"/>
            <w:del w:id="1335" w:author="Shuba, Irina V" w:date="2019-12-26T16:08:00Z">
              <w:r w:rsidRPr="00E77082" w:rsidDel="00B360C3">
                <w:rPr>
                  <w:rFonts w:cs="Calibri"/>
                  <w:color w:val="000000"/>
                  <w:sz w:val="20"/>
                  <w:szCs w:val="20"/>
                </w:rPr>
                <w:delText>_owner</w:delText>
              </w:r>
            </w:del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70189F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3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D6D5DB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338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7B1C433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39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C09659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40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548231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7- вагон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41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134B93" w14:textId="0844A5A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342" w:author="Shuba, Irina V" w:date="2020-01-14T16:55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Справочник «Собственников»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4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46FB99" w14:textId="1A8F7E4E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del w:id="1344" w:author="Shuba, Irina V" w:date="2019-12-26T16:08:00Z">
              <w:r w:rsidRPr="00E77082" w:rsidDel="00B360C3">
                <w:rPr>
                  <w:rFonts w:cs="Calibri"/>
                  <w:color w:val="000000"/>
                  <w:sz w:val="16"/>
                  <w:szCs w:val="16"/>
                </w:rPr>
                <w:delText>XML</w:delText>
              </w:r>
              <w:r w:rsidRPr="00E77082" w:rsidDel="00B360C3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-файл </w:delText>
              </w:r>
            </w:del>
            <w:del w:id="1345" w:author="Shuba, Irina V" w:date="2020-01-14T16:29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справочник</w:delText>
              </w:r>
            </w:del>
            <w:ins w:id="1346" w:author="Shuba, Irina V" w:date="2020-01-14T16:29:00Z">
              <w:r w:rsidR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 данные УЗ</w:t>
              </w:r>
            </w:ins>
            <w:del w:id="1347" w:author="Shuba, Irina V" w:date="2020-01-14T16:29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4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B3BF8B" w14:textId="5157884D" w:rsidR="00F81F2B" w:rsidRPr="00BC07F6" w:rsidRDefault="00085FCC" w:rsidP="00D04E85">
            <w:pPr>
              <w:rPr>
                <w:ins w:id="1349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350" w:author="Shuba, Irina V" w:date="2020-01-14T16:55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2F1B6F" w14:textId="5A4D90AA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F81F2B" w:rsidRPr="009D0E0B" w14:paraId="4F496C34" w14:textId="77777777" w:rsidTr="00F81F2B">
        <w:trPr>
          <w:trPrChange w:id="135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18F988" w14:textId="77777777" w:rsidR="00F81F2B" w:rsidRPr="00EB4A9C" w:rsidRDefault="00F81F2B" w:rsidP="00D04E85">
            <w:pPr>
              <w:rPr>
                <w:color w:val="000000" w:themeColor="text1"/>
                <w:lang w:val="ru-RU"/>
              </w:rPr>
            </w:pPr>
            <w:r w:rsidRPr="00EB4A9C">
              <w:rPr>
                <w:color w:val="000000" w:themeColor="text1"/>
                <w:lang w:val="ru-RU"/>
              </w:rPr>
              <w:t>18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2999C4" w14:textId="77777777" w:rsidR="00F81F2B" w:rsidRPr="00E77082" w:rsidRDefault="00F81F2B" w:rsidP="00D04E85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vesg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FCD95D" w14:textId="77777777" w:rsidR="00F81F2B" w:rsidRPr="00E77082" w:rsidRDefault="00F81F2B" w:rsidP="00D04E85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«Нетто», т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5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D2B7138" w14:textId="77777777" w:rsidR="00F81F2B" w:rsidRPr="00E77082" w:rsidRDefault="00F81F2B" w:rsidP="00D04E85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c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документа,</w:t>
            </w:r>
            <w:r w:rsidRPr="00E77082">
              <w:rPr>
                <w:rFonts w:ascii="Times New Roman" w:hAnsi="Times New Roman"/>
                <w:lang w:val="ru-RU"/>
              </w:rPr>
              <w:t xml:space="preserve"> 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измеряемый в тоннах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35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6A3402A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E18EC1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24-Маса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вантажу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2E79E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18-масса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083DA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Значение не должно превышать 999,999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323797" w14:textId="6FC1F4A4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362" w:author="Shuba, Irina V" w:date="2020-01-14T16:29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673E4C" w14:textId="0D1813F2" w:rsidR="00F81F2B" w:rsidRPr="00F81F2B" w:rsidRDefault="00C620D9" w:rsidP="00D04E85">
            <w:pPr>
              <w:rPr>
                <w:sz w:val="16"/>
                <w:szCs w:val="16"/>
                <w:lang w:val="ru-RU"/>
                <w:rPrChange w:id="1364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365" w:author="Shuba, Irina V" w:date="2020-01-14T16:29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8B625E" w14:textId="46C82604" w:rsidR="00F81F2B" w:rsidRPr="00EB4A9C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EB4A9C"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71887E8A" w14:textId="77777777" w:rsidTr="00F81F2B">
        <w:trPr>
          <w:trPrChange w:id="136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C8E3FD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DF4205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esr_name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F47CE1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Погран.пункт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678D04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</w:t>
            </w: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ограничн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ого 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пункт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37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2399C505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28203D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69B2A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37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-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станции</w:t>
            </w:r>
            <w:proofErr w:type="spellEnd"/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F893F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«Станций». Не заполняется при перевозке по УЗ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6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51C4B2" w14:textId="2F56A0E4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377" w:author="Shuba, Irina V" w:date="2020-01-14T16:29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ручной ввод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7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0FA422" w14:textId="5B7840B1" w:rsidR="00F81F2B" w:rsidRPr="00F81F2B" w:rsidRDefault="00C620D9" w:rsidP="00D04E85">
            <w:pPr>
              <w:rPr>
                <w:sz w:val="16"/>
                <w:szCs w:val="16"/>
                <w:lang w:val="ru-RU"/>
                <w:rPrChange w:id="1379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380" w:author="Shuba, Irina V" w:date="2020-01-14T16:29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F3C991" w14:textId="1ECDB118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07F0CE2B" w14:textId="77777777" w:rsidTr="00F81F2B">
        <w:trPr>
          <w:trPrChange w:id="138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6B5D2F" w14:textId="77777777" w:rsidR="00F81F2B" w:rsidRPr="00440D28" w:rsidRDefault="00F81F2B" w:rsidP="00D04E85">
            <w:pPr>
              <w:rPr>
                <w:highlight w:val="red"/>
                <w:lang w:val="ru-RU"/>
              </w:rPr>
            </w:pPr>
            <w:r w:rsidRPr="00AA066B">
              <w:rPr>
                <w:lang w:val="ru-RU"/>
              </w:rPr>
              <w:t>20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E2A106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esr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4851E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погран.пунк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38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37BB669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</w:t>
            </w: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пограничного  пункта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38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C118E4B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(6)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8CBD45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8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45DAB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37-код станции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9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E50988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«Станций». Не заполняется при перевозке по УЗ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9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AB78D5" w14:textId="5943F1ED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392" w:author="Shuba, Irina V" w:date="2020-01-14T16:30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названию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9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A4232C" w14:textId="3EA19E55" w:rsidR="00F81F2B" w:rsidRPr="00F81F2B" w:rsidRDefault="00C620D9" w:rsidP="00D04E85">
            <w:pPr>
              <w:rPr>
                <w:ins w:id="1394" w:author="Shuba, Irina V" w:date="2020-01-14T16:15:00Z"/>
                <w:sz w:val="16"/>
                <w:szCs w:val="16"/>
                <w:lang w:val="ru-RU"/>
                <w:rPrChange w:id="1395" w:author="Shuba, Irina V" w:date="2020-01-14T16:15:00Z">
                  <w:rPr>
                    <w:ins w:id="1396" w:author="Shuba, Irina V" w:date="2020-01-14T16:15:00Z"/>
                    <w:sz w:val="16"/>
                    <w:szCs w:val="16"/>
                  </w:rPr>
                </w:rPrChange>
              </w:rPr>
            </w:pPr>
            <w:ins w:id="1397" w:author="Shuba, Irina V" w:date="2020-01-14T16:30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9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472F5D" w14:textId="771891F4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2E109CC3" w14:textId="77777777" w:rsidTr="00F81F2B">
        <w:trPr>
          <w:trPrChange w:id="139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2207C3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9089E7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071006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0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DFE9D5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0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BE795F0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6FBE8D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16-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Станція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та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залізниця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відправлення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EE011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2-станция отправления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AB947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0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6C3270" w14:textId="42ABCDFF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09" w:author="Shuba, Irina V" w:date="2020-01-14T16:30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1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B13243" w14:textId="326E68D2" w:rsidR="00F81F2B" w:rsidRPr="00F81F2B" w:rsidRDefault="00C620D9" w:rsidP="00D04E85">
            <w:pPr>
              <w:rPr>
                <w:ins w:id="1411" w:author="Shuba, Irina V" w:date="2020-01-14T16:15:00Z"/>
                <w:sz w:val="16"/>
                <w:szCs w:val="16"/>
                <w:lang w:val="ru-RU"/>
                <w:rPrChange w:id="1412" w:author="Shuba, Irina V" w:date="2020-01-14T16:15:00Z">
                  <w:rPr>
                    <w:ins w:id="1413" w:author="Shuba, Irina V" w:date="2020-01-14T16:15:00Z"/>
                    <w:sz w:val="16"/>
                    <w:szCs w:val="16"/>
                  </w:rPr>
                </w:rPrChange>
              </w:rPr>
            </w:pPr>
            <w:ins w:id="1414" w:author="Shuba, Irina V" w:date="2020-01-14T16:30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1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D7C0E9" w14:textId="27E60742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26805481" w14:textId="77777777" w:rsidTr="00F81F2B">
        <w:trPr>
          <w:trPrChange w:id="141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1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5AB0D1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1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3E22D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stn_from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1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CA33B8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2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22EEF7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отправления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2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DA6597D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6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2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C3EA67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17 - Код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станції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 -                    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2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042AAA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2-код станции отправления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2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E58CE8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2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5B8643" w14:textId="5EBEB141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26" w:author="Shuba, Irina V" w:date="2020-01-14T16:30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названию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2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ED84E2" w14:textId="7D92C441" w:rsidR="00F81F2B" w:rsidRPr="00F81F2B" w:rsidRDefault="00C620D9" w:rsidP="00D04E85">
            <w:pPr>
              <w:rPr>
                <w:ins w:id="1428" w:author="Shuba, Irina V" w:date="2020-01-14T16:15:00Z"/>
                <w:sz w:val="16"/>
                <w:szCs w:val="16"/>
                <w:lang w:val="ru-RU"/>
                <w:rPrChange w:id="1429" w:author="Shuba, Irina V" w:date="2020-01-14T16:15:00Z">
                  <w:rPr>
                    <w:ins w:id="1430" w:author="Shuba, Irina V" w:date="2020-01-14T16:15:00Z"/>
                    <w:sz w:val="16"/>
                    <w:szCs w:val="16"/>
                  </w:rPr>
                </w:rPrChange>
              </w:rPr>
            </w:pPr>
            <w:ins w:id="1431" w:author="Shuba, Irina V" w:date="2020-01-14T16:30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 по выбранному названию</w:t>
              </w:r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32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3A73FB" w14:textId="2EE21287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68902765" w14:textId="77777777" w:rsidTr="00F81F2B">
        <w:trPr>
          <w:trPrChange w:id="143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3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36970E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3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4DC4C8" w14:textId="534CBD2F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436" w:author="Shuba, Irina V" w:date="2019-12-16T11:35:00Z">
              <w:r w:rsidRPr="00E77082" w:rsidDel="00A548BC">
                <w:rPr>
                  <w:rFonts w:cs="Calibri"/>
                  <w:color w:val="000000"/>
                  <w:sz w:val="20"/>
                  <w:szCs w:val="20"/>
                </w:rPr>
                <w:delText>doroga</w:delText>
              </w:r>
            </w:del>
            <w:proofErr w:type="spellStart"/>
            <w:ins w:id="1437" w:author="Shuba, Irina V" w:date="2019-12-16T11:35:00Z">
              <w:r w:rsidRPr="00A548BC">
                <w:rPr>
                  <w:rFonts w:cs="Calibri"/>
                  <w:color w:val="000000"/>
                  <w:sz w:val="20"/>
                  <w:szCs w:val="20"/>
                </w:rPr>
                <w:t>zd_otpr</w:t>
              </w:r>
            </w:ins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3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831E8D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3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037BE4C" w14:textId="09D1761F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440" w:author="Shuba, Irina V" w:date="2019-12-16T11:35:00Z">
              <w:r w:rsidRPr="00E77082" w:rsidDel="00A548B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 xml:space="preserve">Наименование </w:delText>
              </w:r>
            </w:del>
            <w:ins w:id="1441" w:author="Shuba, Irina V" w:date="2019-12-16T11:36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Код </w:t>
              </w:r>
            </w:ins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ороги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4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358C307E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1</w:t>
            </w:r>
            <w:r w:rsidRPr="00E77082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4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2D252B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16-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Станція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та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залізниця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відправлення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4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F7C2D5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2 – дорога отправления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4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FA218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Справочник «Дорог» </w:t>
            </w: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(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телекод</w:t>
            </w:r>
            <w:proofErr w:type="spellEnd"/>
            <w:proofErr w:type="gram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46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E5CC3B" w14:textId="08A8EF49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47" w:author="Shuba, Irina V" w:date="2020-01-14T16:30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Автоматически по коду станции отправления.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4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F9E42" w14:textId="14B71D11" w:rsidR="00F81F2B" w:rsidRPr="00F81F2B" w:rsidRDefault="00C620D9" w:rsidP="00D04E85">
            <w:pPr>
              <w:rPr>
                <w:ins w:id="1449" w:author="Shuba, Irina V" w:date="2020-01-14T16:15:00Z"/>
                <w:sz w:val="16"/>
                <w:szCs w:val="16"/>
                <w:lang w:val="ru-RU"/>
                <w:rPrChange w:id="1450" w:author="Shuba, Irina V" w:date="2020-01-14T16:15:00Z">
                  <w:rPr>
                    <w:ins w:id="1451" w:author="Shuba, Irina V" w:date="2020-01-14T16:15:00Z"/>
                    <w:sz w:val="16"/>
                    <w:szCs w:val="16"/>
                  </w:rPr>
                </w:rPrChange>
              </w:rPr>
            </w:pPr>
            <w:ins w:id="1452" w:author="Shuba, Irina V" w:date="2020-01-14T16:30:00Z"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5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D8BB23" w14:textId="000FA2A7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461AA2F5" w14:textId="77777777" w:rsidTr="00F81F2B">
        <w:trPr>
          <w:trPrChange w:id="145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5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444D4A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5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561CE6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to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5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9F77B3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5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ABFE730" w14:textId="1252ED7A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</w:t>
            </w: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назначения </w:t>
            </w:r>
            <w:ins w:id="1459" w:author="Shuba, Irina V" w:date="2020-01-14T16:13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УЗ</w:t>
              </w:r>
            </w:ins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6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2F15227C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8D8C73C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10-Станція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призначення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6040FC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5-станция назначения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A9C482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E49B92" w14:textId="33A891AB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65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7C13DF" w14:textId="0BD98AA5" w:rsidR="00F81F2B" w:rsidRPr="00F81F2B" w:rsidRDefault="00C620D9" w:rsidP="00D04E85">
            <w:pPr>
              <w:rPr>
                <w:sz w:val="16"/>
                <w:szCs w:val="16"/>
                <w:lang w:val="ru-RU"/>
                <w:rPrChange w:id="1467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468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6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31230E" w14:textId="07C72FA9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F81F2B" w:rsidRPr="00BC07F6" w14:paraId="1DE67B72" w14:textId="77777777" w:rsidTr="00F81F2B">
        <w:trPr>
          <w:trPrChange w:id="147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7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EA66CD" w14:textId="77777777" w:rsidR="00F81F2B" w:rsidRDefault="00F81F2B" w:rsidP="00D04E85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25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7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76791F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stn_to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73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11926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1474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  <w:commentRangeEnd w:id="1474"/>
            <w:r>
              <w:rPr>
                <w:rStyle w:val="aff2"/>
              </w:rPr>
              <w:commentReference w:id="1474"/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7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A2926DF" w14:textId="40A03BEA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  <w:ins w:id="1476" w:author="Shuba, Irina V" w:date="2020-01-14T16:13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УЗ</w:t>
              </w:r>
            </w:ins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7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37C5031E" w14:textId="77777777" w:rsidR="00F81F2B" w:rsidRPr="00E77082" w:rsidRDefault="00F81F2B" w:rsidP="00D04E8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7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156D88" w14:textId="77777777" w:rsidR="00F81F2B" w:rsidRPr="00E77082" w:rsidRDefault="00F81F2B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12-Код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станції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7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17AB1B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5-код станции 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8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0C2D90" w14:textId="77777777" w:rsidR="00F81F2B" w:rsidRPr="00E77082" w:rsidRDefault="00F81F2B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8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3C9F71" w14:textId="105EAF20" w:rsidR="00F81F2B" w:rsidRPr="00E77082" w:rsidRDefault="00F81F2B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82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наименованию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8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BE68DC" w14:textId="24A606C6" w:rsidR="00F81F2B" w:rsidRPr="00F81F2B" w:rsidRDefault="00C620D9" w:rsidP="00D04E85">
            <w:pPr>
              <w:rPr>
                <w:ins w:id="1484" w:author="Shuba, Irina V" w:date="2020-01-14T16:15:00Z"/>
                <w:sz w:val="16"/>
                <w:szCs w:val="16"/>
                <w:lang w:val="ru-RU"/>
                <w:rPrChange w:id="1485" w:author="Shuba, Irina V" w:date="2020-01-14T16:15:00Z">
                  <w:rPr>
                    <w:ins w:id="1486" w:author="Shuba, Irina V" w:date="2020-01-14T16:15:00Z"/>
                    <w:sz w:val="16"/>
                    <w:szCs w:val="16"/>
                  </w:rPr>
                </w:rPrChange>
              </w:rPr>
            </w:pPr>
            <w:ins w:id="1487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8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BD7962" w14:textId="56135C07" w:rsidR="00F81F2B" w:rsidRPr="00BC07F6" w:rsidRDefault="00F81F2B" w:rsidP="00D04E8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6E4E784B" w14:textId="77777777" w:rsidTr="00F81F2B">
        <w:trPr>
          <w:trPrChange w:id="148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1A8BE6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75B4F8" w14:textId="77777777" w:rsidR="00C620D9" w:rsidRPr="00E77082" w:rsidRDefault="00C620D9" w:rsidP="00C620D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AC73B1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49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BDF5931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49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226D8B70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8B0AF9" w14:textId="77777777" w:rsidR="00C620D9" w:rsidRPr="00E77082" w:rsidRDefault="00C620D9" w:rsidP="00C620D9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</w:rPr>
              <w:t>1-Відправник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30D0A4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1-отправитель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C109C9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«Грузоотправитель»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49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A10E33" w14:textId="7896EC26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499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B7AD06" w14:textId="09A77743" w:rsidR="00C620D9" w:rsidRPr="00F81F2B" w:rsidRDefault="00C620D9" w:rsidP="00C620D9">
            <w:pPr>
              <w:rPr>
                <w:sz w:val="16"/>
                <w:szCs w:val="16"/>
                <w:lang w:val="ru-RU"/>
                <w:rPrChange w:id="1501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502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AAC4D8" w14:textId="06C9A47B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7A8D6003" w14:textId="77777777" w:rsidTr="00F81F2B">
        <w:trPr>
          <w:trPrChange w:id="150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69CFC1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53F85B" w14:textId="77777777" w:rsidR="00C620D9" w:rsidRPr="00E77082" w:rsidRDefault="00C620D9" w:rsidP="00C620D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client_kod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6B7B59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0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67D953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50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0A0936BF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85FEF4" w14:textId="77777777" w:rsidR="00C620D9" w:rsidRPr="00E77082" w:rsidRDefault="00C620D9" w:rsidP="00C620D9">
            <w:pPr>
              <w:rPr>
                <w:rFonts w:cs="Calibri"/>
                <w:b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2 -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Код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відправника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9287A6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1-код отправителя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6A96D7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«Грузоотправитель»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297E09" w14:textId="56684D49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514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наименованию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976168" w14:textId="66834E86" w:rsidR="00C620D9" w:rsidRPr="00F81F2B" w:rsidRDefault="00C620D9" w:rsidP="00C620D9">
            <w:pPr>
              <w:rPr>
                <w:sz w:val="16"/>
                <w:szCs w:val="16"/>
                <w:lang w:val="ru-RU"/>
                <w:rPrChange w:id="1516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517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D50780" w14:textId="21756459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22273114" w14:textId="77777777" w:rsidTr="00F81F2B">
        <w:trPr>
          <w:trPrChange w:id="151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A93ADE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442028" w14:textId="77777777" w:rsidR="00C620D9" w:rsidRPr="00E77082" w:rsidRDefault="00C620D9" w:rsidP="00C620D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925947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2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477BBDB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получателя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52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06E89D6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(40)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AAC94F" w14:textId="77777777" w:rsidR="00C620D9" w:rsidRPr="00E77082" w:rsidRDefault="00C620D9" w:rsidP="00C620D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</w:rPr>
              <w:t>4-Одержувач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F9AB20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4-получатель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26B2C9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«Грузополучатель»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2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A5796D" w14:textId="71ADF031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529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4D1E4E" w14:textId="333E2213" w:rsidR="00C620D9" w:rsidRPr="00F81F2B" w:rsidRDefault="00C620D9" w:rsidP="00C620D9">
            <w:pPr>
              <w:rPr>
                <w:sz w:val="16"/>
                <w:szCs w:val="16"/>
                <w:lang w:val="ru-RU"/>
                <w:rPrChange w:id="1531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532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300B1D" w14:textId="5D80A52A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0602D0F6" w14:textId="77777777" w:rsidTr="00F81F2B">
        <w:trPr>
          <w:trPrChange w:id="153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928210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29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9489B0" w14:textId="77777777" w:rsidR="00C620D9" w:rsidRPr="00E77082" w:rsidRDefault="00C620D9" w:rsidP="00C620D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client_kod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3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72F1AA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грузополучателя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3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8ADE09A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получателя по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. накладной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53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18E1F42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51DA01" w14:textId="77777777" w:rsidR="00C620D9" w:rsidRPr="00E77082" w:rsidRDefault="00C620D9" w:rsidP="00C620D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5-Код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одержувача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252697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4-код получателя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463A9B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«Грузополучатель»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433EA7" w14:textId="171805C1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544" w:author="Shuba, Irina V" w:date="2020-01-14T16:31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наименованию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721677" w14:textId="08916DEE" w:rsidR="00C620D9" w:rsidRPr="00F81F2B" w:rsidRDefault="00C620D9" w:rsidP="00C620D9">
            <w:pPr>
              <w:rPr>
                <w:sz w:val="16"/>
                <w:szCs w:val="16"/>
                <w:lang w:val="ru-RU"/>
                <w:rPrChange w:id="1546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547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4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C7472F" w14:textId="489050A1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6C5432F4" w14:textId="77777777" w:rsidTr="00F81F2B">
        <w:trPr>
          <w:trPrChange w:id="154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171CA6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2B2D762" w14:textId="77777777" w:rsidR="00C620D9" w:rsidRPr="00E77082" w:rsidRDefault="00C620D9" w:rsidP="00C620D9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FDA497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5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AA01476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груза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прибытия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ЕТСНГ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55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A3DEA61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555A36" w14:textId="77777777" w:rsidR="00C620D9" w:rsidRPr="00E77082" w:rsidRDefault="00C620D9" w:rsidP="00C620D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20-Найменування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вантажу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E77082">
              <w:rPr>
                <w:color w:val="000000"/>
                <w:sz w:val="20"/>
                <w:szCs w:val="20"/>
                <w:lang w:val="ru-RU"/>
              </w:rPr>
              <w:t>відповідно</w:t>
            </w:r>
            <w:proofErr w:type="spellEnd"/>
            <w:r w:rsidRPr="00E77082">
              <w:rPr>
                <w:color w:val="000000"/>
                <w:sz w:val="20"/>
                <w:szCs w:val="20"/>
                <w:lang w:val="ru-RU"/>
              </w:rPr>
              <w:t xml:space="preserve"> до ЄТСНВ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72B4B0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15-наименование груза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8AB36E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«Грузы»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5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126798" w14:textId="5D45B93D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559" w:author="Shuba, Irina V" w:date="2020-01-14T16:32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или  из справочника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39AF1D" w14:textId="7021D718" w:rsidR="00C620D9" w:rsidRPr="00F81F2B" w:rsidRDefault="00C620D9" w:rsidP="00C620D9">
            <w:pPr>
              <w:rPr>
                <w:sz w:val="16"/>
                <w:szCs w:val="16"/>
                <w:lang w:val="ru-RU"/>
                <w:rPrChange w:id="1561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562" w:author="Shuba, Irina V" w:date="2020-01-14T16:31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1CE399" w14:textId="2AD4B53D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BC07F6" w14:paraId="4F47F5D7" w14:textId="77777777" w:rsidTr="00F81F2B">
        <w:trPr>
          <w:trPrChange w:id="156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33BAB1" w14:textId="77777777" w:rsidR="00C620D9" w:rsidRDefault="00C620D9" w:rsidP="00C620D9">
            <w:pPr>
              <w:rPr>
                <w:lang w:val="ru-RU"/>
              </w:rPr>
            </w:pPr>
            <w:r>
              <w:rPr>
                <w:lang w:val="ru-RU"/>
              </w:rPr>
              <w:t>31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8E0279" w14:textId="77777777" w:rsidR="00C620D9" w:rsidRPr="00E77082" w:rsidRDefault="00C620D9" w:rsidP="00C620D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kod_etsng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6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01C4A2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6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1E14B2E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56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B0DCC67" w14:textId="77777777" w:rsidR="00C620D9" w:rsidRPr="00E77082" w:rsidRDefault="00C620D9" w:rsidP="00C620D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(6)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6730BC" w14:textId="77777777" w:rsidR="00C620D9" w:rsidRPr="00E77082" w:rsidRDefault="00C620D9" w:rsidP="00C620D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23-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Код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вантажу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за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ЄТСНВ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C5614F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15-наименование груза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32D257" w14:textId="77777777" w:rsidR="00C620D9" w:rsidRPr="00E77082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«Грузы»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BC27BF" w14:textId="4254820D" w:rsidR="00C620D9" w:rsidRPr="00E77082" w:rsidRDefault="00C620D9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574" w:author="Shuba, Irina V" w:date="2020-01-14T16:32:00Z">
              <w:r w:rsidRPr="00E77082" w:rsidDel="00C620D9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автоматически по выбранному наименованию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7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DED30E" w14:textId="3F553163" w:rsidR="00C620D9" w:rsidRPr="00F81F2B" w:rsidRDefault="00C620D9" w:rsidP="00C620D9">
            <w:pPr>
              <w:rPr>
                <w:ins w:id="1576" w:author="Shuba, Irina V" w:date="2020-01-14T16:15:00Z"/>
                <w:sz w:val="16"/>
                <w:szCs w:val="16"/>
                <w:lang w:val="ru-RU"/>
                <w:rPrChange w:id="1577" w:author="Shuba, Irina V" w:date="2020-01-14T16:15:00Z">
                  <w:rPr>
                    <w:ins w:id="1578" w:author="Shuba, Irina V" w:date="2020-01-14T16:15:00Z"/>
                    <w:sz w:val="16"/>
                    <w:szCs w:val="16"/>
                  </w:rPr>
                </w:rPrChange>
              </w:rPr>
            </w:pPr>
            <w:ins w:id="1579" w:author="Shuba, Irina V" w:date="2020-01-14T16:3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4DC9E9" w14:textId="68FFD016" w:rsidR="00C620D9" w:rsidRPr="00BC07F6" w:rsidRDefault="00C620D9" w:rsidP="00C620D9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C620D9" w:rsidRPr="00F81F2B" w14:paraId="3402CB1A" w14:textId="77777777" w:rsidTr="00F81F2B">
        <w:trPr>
          <w:trPrChange w:id="158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AF1F3C" w14:textId="77777777" w:rsidR="00C620D9" w:rsidRPr="00C620D9" w:rsidRDefault="00C620D9" w:rsidP="00C620D9">
            <w:pPr>
              <w:rPr>
                <w:lang w:val="ru-RU"/>
              </w:rPr>
            </w:pPr>
            <w:r w:rsidRPr="00C620D9">
              <w:rPr>
                <w:lang w:val="ru-RU"/>
              </w:rPr>
              <w:t>32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8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74E0A60" w14:textId="77777777" w:rsidR="00C620D9" w:rsidRPr="00C620D9" w:rsidRDefault="00C620D9" w:rsidP="00C620D9">
            <w:pPr>
              <w:rPr>
                <w:lang w:val="ru-RU"/>
              </w:rPr>
            </w:pPr>
            <w:proofErr w:type="spellStart"/>
            <w:r w:rsidRPr="00C620D9">
              <w:rPr>
                <w:rFonts w:cs="Calibri"/>
                <w:color w:val="000000"/>
                <w:sz w:val="20"/>
                <w:szCs w:val="20"/>
              </w:rPr>
              <w:t>analiz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F0ECF3" w14:textId="77777777" w:rsidR="00C620D9" w:rsidRPr="00C620D9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1585"/>
            <w:r w:rsidRPr="00C620D9">
              <w:rPr>
                <w:rFonts w:cs="Calibri"/>
                <w:color w:val="000000"/>
                <w:sz w:val="18"/>
                <w:szCs w:val="18"/>
                <w:lang w:val="ru-RU"/>
              </w:rPr>
              <w:t>Анализ</w:t>
            </w:r>
            <w:commentRangeEnd w:id="1585"/>
            <w:r w:rsidRPr="00C620D9">
              <w:rPr>
                <w:rStyle w:val="aff2"/>
              </w:rPr>
              <w:commentReference w:id="1585"/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58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0BF0B95" w14:textId="77777777" w:rsidR="00C620D9" w:rsidRPr="00C620D9" w:rsidRDefault="00C620D9" w:rsidP="00C620D9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C620D9">
              <w:rPr>
                <w:rFonts w:cs="Calibri"/>
                <w:color w:val="000000"/>
                <w:sz w:val="18"/>
                <w:szCs w:val="18"/>
              </w:rPr>
              <w:t>Анализ</w:t>
            </w:r>
            <w:proofErr w:type="spellEnd"/>
            <w:r w:rsidRPr="00C620D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58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C2C1CC8" w14:textId="77777777" w:rsidR="00C620D9" w:rsidRPr="00C620D9" w:rsidRDefault="00C620D9" w:rsidP="00C620D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C620D9">
              <w:rPr>
                <w:sz w:val="20"/>
                <w:szCs w:val="20"/>
              </w:rPr>
              <w:t>nvarchar</w:t>
            </w:r>
            <w:proofErr w:type="spellEnd"/>
            <w:r w:rsidRPr="00C620D9">
              <w:rPr>
                <w:rFonts w:cs="Calibri"/>
                <w:sz w:val="20"/>
                <w:szCs w:val="20"/>
              </w:rPr>
              <w:t xml:space="preserve"> (</w:t>
            </w:r>
            <w:r w:rsidRPr="00C620D9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C620D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5913B4" w14:textId="77777777" w:rsidR="00C620D9" w:rsidRPr="00C620D9" w:rsidRDefault="00C620D9" w:rsidP="00C620D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559B36" w14:textId="77777777" w:rsidR="00C620D9" w:rsidRPr="00C620D9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9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3030A6" w14:textId="7E3E9A38" w:rsidR="00C620D9" w:rsidRPr="00C620D9" w:rsidRDefault="00C620D9" w:rsidP="00C620D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20D9">
              <w:rPr>
                <w:rFonts w:cs="Calibri"/>
                <w:color w:val="000000"/>
                <w:sz w:val="18"/>
                <w:szCs w:val="18"/>
                <w:lang w:val="ru-RU"/>
              </w:rPr>
              <w:t>Использовать список</w:t>
            </w:r>
            <w:ins w:id="1591" w:author="Shuba, Irina V" w:date="2020-01-14T16:13:00Z"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592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 xml:space="preserve"> </w:t>
              </w:r>
              <w:proofErr w:type="gramStart"/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593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>( состояние</w:t>
              </w:r>
              <w:proofErr w:type="gramEnd"/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594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 xml:space="preserve"> груза </w:t>
              </w:r>
            </w:ins>
            <w:ins w:id="1595" w:author="Shuba, Irina V" w:date="2020-01-14T16:14:00Z"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596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>–</w:t>
              </w:r>
            </w:ins>
            <w:ins w:id="1597" w:author="Shuba, Irina V" w:date="2020-01-14T16:13:00Z"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598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 xml:space="preserve"> например </w:t>
              </w:r>
            </w:ins>
            <w:ins w:id="1599" w:author="Shuba, Irina V" w:date="2020-01-14T16:14:00Z">
              <w:r w:rsidRPr="00C620D9">
                <w:rPr>
                  <w:rFonts w:cs="Calibri"/>
                  <w:color w:val="000000"/>
                  <w:sz w:val="18"/>
                  <w:szCs w:val="18"/>
                  <w:lang w:val="ru-RU"/>
                  <w:rPrChange w:id="1600" w:author="Shuba, Irina V" w:date="2020-01-14T16:32:00Z">
                    <w:rPr>
                      <w:rFonts w:cs="Calibri"/>
                      <w:color w:val="000000"/>
                      <w:sz w:val="18"/>
                      <w:szCs w:val="18"/>
                      <w:highlight w:val="red"/>
                      <w:lang w:val="ru-RU"/>
                    </w:rPr>
                  </w:rPrChange>
                </w:rPr>
                <w:t>: влажность груза 10%)</w:t>
              </w:r>
            </w:ins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9C71576" w14:textId="499F2C3F" w:rsidR="00C620D9" w:rsidRPr="00C620D9" w:rsidRDefault="00C620D9">
            <w:pPr>
              <w:rPr>
                <w:sz w:val="16"/>
                <w:szCs w:val="16"/>
                <w:lang w:val="ru-RU"/>
              </w:rPr>
            </w:pPr>
            <w:ins w:id="1602" w:author="Shuba, Irina V" w:date="2020-01-14T16:32:00Z">
              <w:r w:rsidRPr="00C620D9">
                <w:rPr>
                  <w:sz w:val="16"/>
                  <w:szCs w:val="16"/>
                  <w:lang w:val="ru-RU"/>
                  <w:rPrChange w:id="1603" w:author="Shuba, Irina V" w:date="2020-01-14T16:32:00Z">
                    <w:rPr>
                      <w:sz w:val="16"/>
                      <w:szCs w:val="16"/>
                      <w:highlight w:val="red"/>
                      <w:lang w:val="ru-RU"/>
                    </w:rPr>
                  </w:rPrChange>
                </w:rPr>
                <w:t xml:space="preserve">Ручной </w:t>
              </w:r>
            </w:ins>
            <w:proofErr w:type="gramStart"/>
            <w:ins w:id="1604" w:author="Shuba, Irina V" w:date="2020-01-14T16:33:00Z">
              <w:r w:rsidR="00691A45">
                <w:rPr>
                  <w:sz w:val="16"/>
                  <w:szCs w:val="16"/>
                  <w:lang w:val="ru-RU"/>
                </w:rPr>
                <w:t xml:space="preserve">выбор </w:t>
              </w:r>
            </w:ins>
            <w:ins w:id="1605" w:author="Shuba, Irina V" w:date="2020-01-14T16:32:00Z">
              <w:r w:rsidRPr="00C620D9">
                <w:rPr>
                  <w:sz w:val="16"/>
                  <w:szCs w:val="16"/>
                  <w:lang w:val="ru-RU"/>
                  <w:rPrChange w:id="1606" w:author="Shuba, Irina V" w:date="2020-01-14T16:32:00Z">
                    <w:rPr>
                      <w:sz w:val="16"/>
                      <w:szCs w:val="16"/>
                      <w:highlight w:val="red"/>
                      <w:lang w:val="ru-RU"/>
                    </w:rPr>
                  </w:rPrChange>
                </w:rPr>
                <w:t xml:space="preserve"> из</w:t>
              </w:r>
              <w:proofErr w:type="gramEnd"/>
              <w:r w:rsidRPr="00C620D9">
                <w:rPr>
                  <w:sz w:val="16"/>
                  <w:szCs w:val="16"/>
                  <w:lang w:val="ru-RU"/>
                  <w:rPrChange w:id="1607" w:author="Shuba, Irina V" w:date="2020-01-14T16:32:00Z">
                    <w:rPr>
                      <w:sz w:val="16"/>
                      <w:szCs w:val="16"/>
                      <w:highlight w:val="red"/>
                      <w:lang w:val="ru-RU"/>
                    </w:rPr>
                  </w:rPrChange>
                </w:rPr>
                <w:t xml:space="preserve"> списка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0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1FE379" w14:textId="5EF33E48" w:rsidR="00C620D9" w:rsidRPr="00C620D9" w:rsidRDefault="00C620D9" w:rsidP="00C620D9">
            <w:pPr>
              <w:rPr>
                <w:ins w:id="1609" w:author="Shuba, Irina V" w:date="2020-01-14T16:15:00Z"/>
                <w:sz w:val="16"/>
                <w:szCs w:val="16"/>
                <w:lang w:val="ru-RU"/>
                <w:rPrChange w:id="1610" w:author="Shuba, Irina V" w:date="2020-01-14T16:32:00Z">
                  <w:rPr>
                    <w:ins w:id="1611" w:author="Shuba, Irina V" w:date="2020-01-14T16:15:00Z"/>
                    <w:sz w:val="16"/>
                    <w:szCs w:val="16"/>
                    <w:highlight w:val="red"/>
                    <w:lang w:val="ru-RU"/>
                  </w:rPr>
                </w:rPrChange>
              </w:rPr>
            </w:pPr>
            <w:ins w:id="1612" w:author="Shuba, Irina V" w:date="2020-01-14T16:32:00Z">
              <w:r w:rsidRPr="00961A17">
                <w:rPr>
                  <w:sz w:val="16"/>
                  <w:szCs w:val="16"/>
                  <w:lang w:val="ru-RU"/>
                </w:rPr>
                <w:t>Ручной ввод из списка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58F42CF" w14:textId="57538B9D" w:rsidR="00C620D9" w:rsidRPr="00C620D9" w:rsidRDefault="00C620D9" w:rsidP="00C620D9">
            <w:pPr>
              <w:rPr>
                <w:sz w:val="16"/>
                <w:szCs w:val="16"/>
                <w:lang w:val="ru-RU"/>
              </w:rPr>
            </w:pPr>
          </w:p>
        </w:tc>
      </w:tr>
      <w:tr w:rsidR="00691A45" w:rsidRPr="00831565" w14:paraId="3032B5D3" w14:textId="77777777" w:rsidTr="00F81F2B">
        <w:trPr>
          <w:trPrChange w:id="161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367E5B" w14:textId="77777777" w:rsidR="00691A45" w:rsidRPr="00691A45" w:rsidRDefault="00691A45" w:rsidP="00691A45">
            <w:pPr>
              <w:rPr>
                <w:lang w:val="ru-RU"/>
              </w:rPr>
            </w:pPr>
            <w:r w:rsidRPr="00691A45">
              <w:rPr>
                <w:lang w:val="ru-RU"/>
              </w:rPr>
              <w:t>33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1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79A6810" w14:textId="77777777" w:rsidR="00691A45" w:rsidRPr="00691A45" w:rsidRDefault="00691A45" w:rsidP="00691A4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691A45">
              <w:rPr>
                <w:rFonts w:cs="Calibri"/>
                <w:color w:val="000000"/>
                <w:sz w:val="20"/>
                <w:szCs w:val="20"/>
              </w:rPr>
              <w:t>name_gr</w:t>
            </w:r>
            <w:proofErr w:type="spellEnd"/>
            <w:r w:rsidRPr="00691A45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1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970316" w14:textId="77777777" w:rsidR="00691A45" w:rsidRPr="00691A45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1618"/>
            <w:commentRangeStart w:id="1619"/>
            <w:r w:rsidRPr="00691A45"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</w:t>
            </w:r>
            <w:commentRangeEnd w:id="1618"/>
            <w:r w:rsidRPr="00691A45">
              <w:rPr>
                <w:rStyle w:val="aff2"/>
              </w:rPr>
              <w:commentReference w:id="1618"/>
            </w:r>
            <w:commentRangeEnd w:id="1619"/>
            <w:r w:rsidRPr="00691A45">
              <w:rPr>
                <w:rStyle w:val="aff2"/>
              </w:rPr>
              <w:commentReference w:id="1619"/>
            </w:r>
            <w:r w:rsidRPr="00691A4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данные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2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15E0B3C" w14:textId="77777777" w:rsidR="00691A45" w:rsidRPr="00691A45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691A45">
              <w:rPr>
                <w:rFonts w:cs="Calibri"/>
                <w:color w:val="000000"/>
                <w:sz w:val="18"/>
                <w:szCs w:val="18"/>
              </w:rPr>
              <w:t>Сертификатные</w:t>
            </w:r>
            <w:proofErr w:type="spellEnd"/>
            <w:r w:rsidRPr="00691A45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691A45">
              <w:rPr>
                <w:rFonts w:cs="Calibri"/>
                <w:color w:val="000000"/>
                <w:sz w:val="18"/>
                <w:szCs w:val="18"/>
              </w:rPr>
              <w:t>данные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62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FE19EAB" w14:textId="77777777" w:rsidR="00691A45" w:rsidRPr="00691A45" w:rsidRDefault="00691A45" w:rsidP="00691A4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691A45">
              <w:rPr>
                <w:sz w:val="20"/>
                <w:szCs w:val="20"/>
              </w:rPr>
              <w:t>nvarchar</w:t>
            </w:r>
            <w:proofErr w:type="spellEnd"/>
            <w:r w:rsidRPr="00691A45">
              <w:rPr>
                <w:rFonts w:cs="Calibri"/>
                <w:sz w:val="20"/>
                <w:szCs w:val="20"/>
              </w:rPr>
              <w:t xml:space="preserve"> (</w:t>
            </w:r>
            <w:r w:rsidRPr="00691A45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691A45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90BD7E" w14:textId="77777777" w:rsidR="00691A45" w:rsidRPr="00691A45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C27909" w14:textId="77777777" w:rsidR="00691A45" w:rsidRPr="00691A45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A9F96F" w14:textId="2069A93D" w:rsidR="00691A45" w:rsidRPr="00691A45" w:rsidRDefault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1A4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Использовать </w:t>
            </w:r>
            <w:del w:id="1625" w:author="Shuba, Irina V" w:date="2020-01-14T16:56:00Z">
              <w:r w:rsidRPr="00691A45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список</w:delText>
              </w:r>
            </w:del>
            <w:ins w:id="1626" w:author="Shuba, Irina V" w:date="2020-01-14T16:56:00Z">
              <w:r w:rsidR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справочник</w:t>
              </w:r>
            </w:ins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2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D2BC6A" w14:textId="69FB87A1" w:rsidR="00691A45" w:rsidRPr="00691A45" w:rsidRDefault="00691A45" w:rsidP="00691A45">
            <w:pPr>
              <w:rPr>
                <w:sz w:val="16"/>
                <w:szCs w:val="16"/>
                <w:lang w:val="ru-RU"/>
              </w:rPr>
            </w:pPr>
            <w:ins w:id="1628" w:author="Shuba, Irina V" w:date="2020-01-14T16:33:00Z">
              <w:r w:rsidRPr="00961A17">
                <w:rPr>
                  <w:sz w:val="16"/>
                  <w:szCs w:val="16"/>
                  <w:lang w:val="ru-RU"/>
                </w:rPr>
                <w:t xml:space="preserve">Ручной </w:t>
              </w:r>
              <w:proofErr w:type="gramStart"/>
              <w:r>
                <w:rPr>
                  <w:sz w:val="16"/>
                  <w:szCs w:val="16"/>
                  <w:lang w:val="ru-RU"/>
                </w:rPr>
                <w:t>выбор  из</w:t>
              </w:r>
              <w:proofErr w:type="gramEnd"/>
              <w:r>
                <w:rPr>
                  <w:sz w:val="16"/>
                  <w:szCs w:val="16"/>
                  <w:lang w:val="ru-RU"/>
                </w:rPr>
                <w:t xml:space="preserve"> справочника</w:t>
              </w:r>
            </w:ins>
            <w:del w:id="1629" w:author="Shuba, Irina V" w:date="2020-01-14T16:33:00Z">
              <w:r w:rsidRPr="00691A45" w:rsidDel="00691A45">
                <w:rPr>
                  <w:sz w:val="16"/>
                  <w:szCs w:val="16"/>
                  <w:lang w:val="ru-RU"/>
                </w:rPr>
                <w:delText>Ручной ввод или  из списка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778E80" w14:textId="1980FA06" w:rsidR="00691A45" w:rsidRPr="00691A45" w:rsidRDefault="00691A45">
            <w:pPr>
              <w:rPr>
                <w:ins w:id="1631" w:author="Shuba, Irina V" w:date="2020-01-14T16:15:00Z"/>
                <w:sz w:val="16"/>
                <w:szCs w:val="16"/>
                <w:lang w:val="ru-RU"/>
                <w:rPrChange w:id="1632" w:author="Shuba, Irina V" w:date="2020-01-14T16:32:00Z">
                  <w:rPr>
                    <w:ins w:id="1633" w:author="Shuba, Irina V" w:date="2020-01-14T16:15:00Z"/>
                    <w:sz w:val="16"/>
                    <w:szCs w:val="16"/>
                    <w:highlight w:val="red"/>
                    <w:lang w:val="ru-RU"/>
                  </w:rPr>
                </w:rPrChange>
              </w:rPr>
            </w:pPr>
            <w:ins w:id="1634" w:author="Shuba, Irina V" w:date="2020-01-14T16:33:00Z">
              <w:r w:rsidRPr="00961A17">
                <w:rPr>
                  <w:sz w:val="16"/>
                  <w:szCs w:val="16"/>
                  <w:lang w:val="ru-RU"/>
                </w:rPr>
                <w:t xml:space="preserve">Ручной ввод </w:t>
              </w:r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9304F9" w14:textId="51665FD7" w:rsidR="00691A45" w:rsidRPr="00691A45" w:rsidRDefault="00691A45" w:rsidP="00691A45">
            <w:pPr>
              <w:rPr>
                <w:sz w:val="16"/>
                <w:szCs w:val="16"/>
                <w:lang w:val="ru-RU"/>
              </w:rPr>
            </w:pPr>
          </w:p>
        </w:tc>
      </w:tr>
      <w:tr w:rsidR="00691A45" w:rsidRPr="00831565" w14:paraId="75C5D144" w14:textId="77777777" w:rsidTr="00F81F2B">
        <w:trPr>
          <w:trPrChange w:id="163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7632C0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585B415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</w:rPr>
            </w:pPr>
          </w:p>
          <w:p w14:paraId="555A7CA5" w14:textId="77777777" w:rsidR="00691A45" w:rsidRPr="00E77082" w:rsidRDefault="00691A45" w:rsidP="00691A4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com_s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3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6C98D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602F395B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Ком.состояние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4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EB83114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Коммерческое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состояние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груза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64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B3F77A6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DDFBA9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0C72DD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9F546A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«Коммерческое состояние вагона»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762EF6" w14:textId="04046F8E" w:rsidR="00691A45" w:rsidRPr="00E77082" w:rsidRDefault="00691A45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Ручной </w:t>
            </w:r>
            <w:proofErr w:type="gramStart"/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ввод</w:t>
            </w:r>
            <w:del w:id="1646" w:author="Shuba, Irina V" w:date="2020-01-14T16:34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 или</w:delText>
              </w:r>
            </w:del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 из</w:t>
            </w:r>
            <w:proofErr w:type="gramEnd"/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справочника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4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959648" w14:textId="2ED1FF10" w:rsidR="00691A45" w:rsidRPr="00BC07F6" w:rsidRDefault="00691A45" w:rsidP="00691A45">
            <w:pPr>
              <w:rPr>
                <w:ins w:id="1648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649" w:author="Shuba, Irina V" w:date="2020-01-14T16:34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Ручной </w:t>
              </w:r>
              <w:proofErr w:type="gramStart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ввод  из</w:t>
              </w:r>
              <w:proofErr w:type="gramEnd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F48602" w14:textId="08A2A4B6" w:rsidR="00691A45" w:rsidRPr="00BC07F6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691A45" w:rsidRPr="00BC07F6" w14:paraId="3B04DE4D" w14:textId="77777777" w:rsidTr="00F81F2B">
        <w:trPr>
          <w:trPrChange w:id="165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FA160A" w14:textId="77777777" w:rsidR="00691A45" w:rsidRPr="00C06D79" w:rsidRDefault="00691A45" w:rsidP="00691A45">
            <w:pPr>
              <w:rPr>
                <w:lang w:val="ru-RU"/>
              </w:rPr>
            </w:pPr>
            <w:r w:rsidRPr="00C06D79">
              <w:rPr>
                <w:lang w:val="ru-RU"/>
              </w:rPr>
              <w:t>35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2C4CAE" w14:textId="77777777" w:rsidR="00691A45" w:rsidRPr="00C06D79" w:rsidRDefault="00691A45" w:rsidP="00691A45">
            <w:pPr>
              <w:rPr>
                <w:lang w:val="ru-RU"/>
              </w:rPr>
            </w:pPr>
            <w:r w:rsidRPr="00C06D79">
              <w:rPr>
                <w:rFonts w:cs="Calibri"/>
                <w:color w:val="000000"/>
                <w:sz w:val="20"/>
                <w:szCs w:val="20"/>
              </w:rPr>
              <w:t>summa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86A141" w14:textId="77777777" w:rsidR="00691A45" w:rsidRPr="00C06D79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06D79">
              <w:rPr>
                <w:rFonts w:cs="Calibri"/>
                <w:color w:val="000000"/>
                <w:sz w:val="18"/>
                <w:szCs w:val="18"/>
                <w:lang w:val="ru-RU"/>
              </w:rPr>
              <w:t>Тариф при выдаче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5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AE4FFA0" w14:textId="77777777" w:rsidR="00691A45" w:rsidRPr="00C06D79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C06D79">
              <w:rPr>
                <w:rFonts w:cs="Calibri"/>
                <w:color w:val="000000"/>
                <w:sz w:val="18"/>
                <w:szCs w:val="18"/>
              </w:rPr>
              <w:t>Тариф</w:t>
            </w:r>
            <w:proofErr w:type="spellEnd"/>
            <w:r w:rsidRPr="00C06D79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06D79">
              <w:rPr>
                <w:rFonts w:cs="Calibri"/>
                <w:color w:val="000000"/>
                <w:sz w:val="18"/>
                <w:szCs w:val="18"/>
              </w:rPr>
              <w:t>при</w:t>
            </w:r>
            <w:proofErr w:type="spellEnd"/>
            <w:r w:rsidRPr="00C06D79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06D79">
              <w:rPr>
                <w:rFonts w:cs="Calibri"/>
                <w:color w:val="000000"/>
                <w:sz w:val="18"/>
                <w:szCs w:val="18"/>
              </w:rPr>
              <w:t>выдаче</w:t>
            </w:r>
            <w:proofErr w:type="spellEnd"/>
            <w:r w:rsidRPr="00C06D79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65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E2F5BC5" w14:textId="77777777" w:rsidR="00691A45" w:rsidRPr="00C06D79" w:rsidRDefault="00691A45" w:rsidP="00691A45">
            <w:pPr>
              <w:rPr>
                <w:rFonts w:cs="Calibri"/>
                <w:sz w:val="20"/>
                <w:szCs w:val="20"/>
              </w:rPr>
            </w:pPr>
            <w:r w:rsidRPr="00C06D79">
              <w:rPr>
                <w:sz w:val="20"/>
                <w:szCs w:val="20"/>
              </w:rPr>
              <w:t>char</w:t>
            </w:r>
            <w:r w:rsidRPr="00C06D79">
              <w:rPr>
                <w:rFonts w:cs="Calibri"/>
                <w:sz w:val="20"/>
                <w:szCs w:val="20"/>
              </w:rPr>
              <w:t xml:space="preserve"> (</w:t>
            </w:r>
            <w:r w:rsidRPr="00C06D79">
              <w:rPr>
                <w:rFonts w:cs="Calibri"/>
                <w:sz w:val="20"/>
                <w:szCs w:val="20"/>
                <w:lang w:val="ru-RU"/>
              </w:rPr>
              <w:t>7</w:t>
            </w:r>
            <w:r w:rsidRPr="00C06D79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04259" w14:textId="77777777" w:rsidR="00691A45" w:rsidRPr="00C06D79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06D79">
              <w:rPr>
                <w:color w:val="000000"/>
                <w:sz w:val="20"/>
                <w:szCs w:val="20"/>
                <w:lang w:val="ru-RU"/>
              </w:rPr>
              <w:t>31-</w:t>
            </w:r>
            <w:proofErr w:type="spellStart"/>
            <w:r w:rsidRPr="00C06D79">
              <w:rPr>
                <w:color w:val="000000"/>
                <w:sz w:val="20"/>
                <w:szCs w:val="20"/>
              </w:rPr>
              <w:t>Провізна</w:t>
            </w:r>
            <w:proofErr w:type="spellEnd"/>
            <w:r w:rsidRPr="00C06D79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06D79">
              <w:rPr>
                <w:color w:val="000000"/>
                <w:sz w:val="20"/>
                <w:szCs w:val="20"/>
              </w:rPr>
              <w:t>плата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5E297F" w14:textId="77777777" w:rsidR="00691A45" w:rsidRPr="00C06D79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5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6ACCD2" w14:textId="734BBC1C" w:rsidR="00691A45" w:rsidRPr="00C06D79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06D7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по коду </w:t>
            </w:r>
            <w:r w:rsidRPr="00C06D79">
              <w:rPr>
                <w:rFonts w:cs="Calibri"/>
                <w:color w:val="000000"/>
                <w:sz w:val="16"/>
                <w:szCs w:val="16"/>
              </w:rPr>
              <w:t>PAY</w:t>
            </w:r>
            <w:r w:rsidRPr="00C06D79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C06D79">
              <w:rPr>
                <w:rFonts w:cs="Calibri"/>
                <w:color w:val="000000"/>
                <w:sz w:val="16"/>
                <w:szCs w:val="16"/>
              </w:rPr>
              <w:t>kod</w:t>
            </w:r>
            <w:proofErr w:type="spellEnd"/>
            <w:r w:rsidRPr="00C06D79">
              <w:rPr>
                <w:rFonts w:cs="Calibri"/>
                <w:color w:val="000000"/>
                <w:sz w:val="16"/>
                <w:szCs w:val="16"/>
                <w:lang w:val="ru-RU"/>
              </w:rPr>
              <w:t>="001</w:t>
            </w:r>
            <w:proofErr w:type="gramStart"/>
            <w:r w:rsidRPr="00C06D79">
              <w:rPr>
                <w:rFonts w:cs="Calibri"/>
                <w:color w:val="000000"/>
                <w:sz w:val="16"/>
                <w:szCs w:val="16"/>
                <w:lang w:val="ru-RU"/>
              </w:rPr>
              <w:t>"</w:t>
            </w:r>
            <w:ins w:id="1660" w:author="Shuba, Irina V" w:date="2019-12-18T10:28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,</w:t>
              </w:r>
              <w:proofErr w:type="gramEnd"/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«021»</w:t>
              </w:r>
            </w:ins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406C67" w14:textId="7EC95C21" w:rsidR="00691A45" w:rsidRPr="00C06D79" w:rsidRDefault="00691A45">
            <w:pPr>
              <w:rPr>
                <w:sz w:val="16"/>
                <w:szCs w:val="16"/>
                <w:lang w:val="ru-RU"/>
              </w:rPr>
            </w:pPr>
            <w:r w:rsidRPr="00C06D79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C06D79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662" w:author="Shuba, Irina V" w:date="2020-01-14T16:34:00Z">
              <w:r w:rsidRPr="00C06D79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19EC89" w14:textId="3FA6D86B" w:rsidR="00691A45" w:rsidRPr="00F81F2B" w:rsidRDefault="00691A45" w:rsidP="00691A45">
            <w:pPr>
              <w:rPr>
                <w:ins w:id="1664" w:author="Shuba, Irina V" w:date="2020-01-14T16:15:00Z"/>
                <w:sz w:val="16"/>
                <w:szCs w:val="16"/>
                <w:lang w:val="ru-RU"/>
                <w:rPrChange w:id="1665" w:author="Shuba, Irina V" w:date="2020-01-14T16:15:00Z">
                  <w:rPr>
                    <w:ins w:id="1666" w:author="Shuba, Irina V" w:date="2020-01-14T16:15:00Z"/>
                    <w:sz w:val="16"/>
                    <w:szCs w:val="16"/>
                  </w:rPr>
                </w:rPrChange>
              </w:rPr>
            </w:pPr>
            <w:ins w:id="1667" w:author="Shuba, Irina V" w:date="2020-01-14T16:34:00Z">
              <w:r w:rsidRPr="00C06D79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6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8B9CA2" w14:textId="1FB342E4" w:rsidR="00691A45" w:rsidRPr="00C06D79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C06D79"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691A45" w14:paraId="2E08E17E" w14:textId="77777777" w:rsidTr="00F81F2B">
        <w:trPr>
          <w:trPrChange w:id="166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0F595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6A2528" w14:textId="77777777" w:rsidR="00691A45" w:rsidRPr="00E77082" w:rsidRDefault="00691A45" w:rsidP="00691A4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st_zavod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2022B5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комбината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7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9E055EA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предприятия на которую будет следовать вагон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67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E4CDBE3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9C39D4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6353DB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94CA3C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«Станции комбината»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7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1F12D2" w14:textId="7E23322A" w:rsidR="00691A45" w:rsidRPr="00E77082" w:rsidRDefault="00691A45" w:rsidP="00691A45">
            <w:pPr>
              <w:rPr>
                <w:sz w:val="16"/>
                <w:szCs w:val="16"/>
                <w:lang w:val="ru-RU"/>
              </w:rPr>
            </w:pPr>
            <w:ins w:id="1679" w:author="Shuba, Irina V" w:date="2020-01-14T16:34:00Z">
              <w:r w:rsidRPr="00961A17">
                <w:rPr>
                  <w:sz w:val="16"/>
                  <w:szCs w:val="16"/>
                  <w:lang w:val="ru-RU"/>
                </w:rPr>
                <w:t xml:space="preserve">Ручной </w:t>
              </w:r>
              <w:proofErr w:type="gramStart"/>
              <w:r>
                <w:rPr>
                  <w:sz w:val="16"/>
                  <w:szCs w:val="16"/>
                  <w:lang w:val="ru-RU"/>
                </w:rPr>
                <w:t>выбор  из</w:t>
              </w:r>
              <w:proofErr w:type="gramEnd"/>
              <w:r>
                <w:rPr>
                  <w:sz w:val="16"/>
                  <w:szCs w:val="16"/>
                  <w:lang w:val="ru-RU"/>
                </w:rPr>
                <w:t xml:space="preserve"> справочника</w:t>
              </w:r>
            </w:ins>
            <w:del w:id="1680" w:author="Shuba, Irina V" w:date="2020-01-14T16:34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Выбор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1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46A699" w14:textId="27487F94" w:rsidR="00691A45" w:rsidRDefault="00691A45" w:rsidP="00691A45">
            <w:pPr>
              <w:rPr>
                <w:ins w:id="1682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683" w:author="Shuba, Irina V" w:date="2020-01-14T16:34:00Z">
              <w:r w:rsidRPr="00961A17">
                <w:rPr>
                  <w:sz w:val="16"/>
                  <w:szCs w:val="16"/>
                  <w:lang w:val="ru-RU"/>
                </w:rPr>
                <w:t xml:space="preserve">Ручной ввод </w:t>
              </w:r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21F6E1" w14:textId="6C941716" w:rsidR="00691A45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691A45" w:rsidRPr="00831565" w14:paraId="1BC57819" w14:textId="77777777" w:rsidTr="00F81F2B">
        <w:trPr>
          <w:trPrChange w:id="168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BF6AC1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t>37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6F28A2" w14:textId="77777777" w:rsidR="00691A45" w:rsidRPr="00E77082" w:rsidRDefault="00691A45" w:rsidP="00691A4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8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76A35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68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C66492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69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B114E9C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9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0190A8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9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17830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9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098E83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«Цехов –получателей»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9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AD0691" w14:textId="6F51770B" w:rsidR="00691A45" w:rsidRPr="00E77082" w:rsidRDefault="00691A45">
            <w:pPr>
              <w:rPr>
                <w:sz w:val="16"/>
                <w:szCs w:val="16"/>
                <w:lang w:val="ru-RU"/>
              </w:rPr>
            </w:pPr>
            <w:ins w:id="1695" w:author="Shuba, Irina V" w:date="2020-01-14T16:35:00Z">
              <w:r>
                <w:rPr>
                  <w:sz w:val="16"/>
                  <w:szCs w:val="16"/>
                  <w:lang w:val="ru-RU"/>
                </w:rPr>
                <w:t xml:space="preserve">ПО </w:t>
              </w:r>
              <w:r>
                <w:rPr>
                  <w:sz w:val="16"/>
                  <w:szCs w:val="16"/>
                </w:rPr>
                <w:t>SAP</w:t>
              </w:r>
            </w:ins>
            <w:del w:id="1696" w:author="Stoycheva, Natalya V" w:date="2019-12-10T16:37:00Z">
              <w:r w:rsidRPr="00E77082" w:rsidDel="00DA1E4A">
                <w:rPr>
                  <w:sz w:val="16"/>
                  <w:szCs w:val="16"/>
                  <w:lang w:val="ru-RU"/>
                </w:rPr>
                <w:delText xml:space="preserve">ПО </w:delText>
              </w:r>
              <w:r w:rsidRPr="00E77082" w:rsidDel="00DA1E4A">
                <w:rPr>
                  <w:sz w:val="16"/>
                  <w:szCs w:val="16"/>
                </w:rPr>
                <w:delText>SAP</w:delText>
              </w:r>
              <w:r w:rsidRPr="00E77082" w:rsidDel="00DA1E4A">
                <w:rPr>
                  <w:sz w:val="16"/>
                  <w:szCs w:val="16"/>
                  <w:lang w:val="ru-RU"/>
                </w:rPr>
                <w:delText xml:space="preserve"> </w:delText>
              </w:r>
              <w:r w:rsidRPr="00E77082" w:rsidDel="00DA1E4A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</w:delText>
              </w:r>
            </w:del>
            <w:del w:id="1697" w:author="Shuba, Irina V" w:date="2020-01-14T16:35:00Z"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[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shop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name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691A45">
                <w:rPr>
                  <w:rFonts w:ascii="Consolas" w:hAnsi="Consolas"/>
                  <w:color w:val="FF0000"/>
                  <w:sz w:val="19"/>
                  <w:szCs w:val="19"/>
                  <w:lang w:val="ru-RU" w:eastAsia="ru-RU"/>
                </w:rPr>
                <w:delText xml:space="preserve"> </w:delText>
              </w:r>
              <w:r w:rsidRPr="00E77082" w:rsidDel="00691A45">
                <w:rPr>
                  <w:sz w:val="16"/>
                  <w:szCs w:val="16"/>
                  <w:lang w:val="ru-RU"/>
                </w:rPr>
                <w:delText>или выбор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69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DB4DE1" w14:textId="465767D8" w:rsidR="00691A45" w:rsidRPr="006F2D2E" w:rsidRDefault="00691A45" w:rsidP="00691A45">
            <w:pPr>
              <w:rPr>
                <w:ins w:id="1699" w:author="Shuba, Irina V" w:date="2020-01-14T16:15:00Z"/>
                <w:sz w:val="16"/>
                <w:szCs w:val="16"/>
                <w:lang w:val="ru-RU"/>
              </w:rPr>
            </w:pPr>
            <w:ins w:id="1700" w:author="Shuba, Irina V" w:date="2020-01-14T16:34:00Z">
              <w:r w:rsidRPr="00E77082">
                <w:rPr>
                  <w:sz w:val="16"/>
                  <w:szCs w:val="16"/>
                  <w:lang w:val="ru-RU"/>
                </w:rPr>
                <w:t>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E1AD62" w14:textId="1971FBF3" w:rsidR="00691A45" w:rsidRPr="006F2D2E" w:rsidRDefault="00691A45" w:rsidP="00691A45">
            <w:pPr>
              <w:rPr>
                <w:sz w:val="16"/>
                <w:szCs w:val="16"/>
                <w:lang w:val="ru-RU"/>
              </w:rPr>
            </w:pPr>
          </w:p>
        </w:tc>
      </w:tr>
      <w:tr w:rsidR="00691A45" w:rsidRPr="00831565" w14:paraId="6F7FD6FF" w14:textId="77777777" w:rsidTr="00F81F2B">
        <w:trPr>
          <w:trPrChange w:id="170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9D155A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t>38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48CF01" w14:textId="77777777" w:rsidR="00691A45" w:rsidRPr="00E77082" w:rsidRDefault="00691A45" w:rsidP="00691A4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kod</w:t>
            </w:r>
            <w:proofErr w:type="spellEnd"/>
            <w:r w:rsidRPr="00E77082">
              <w:rPr>
                <w:rFonts w:cs="Calibri"/>
                <w:color w:val="000000"/>
                <w:sz w:val="20"/>
                <w:szCs w:val="20"/>
              </w:rPr>
              <w:t xml:space="preserve">_ </w:t>
            </w: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39FA6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цеха-получателя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485117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цеха-получателя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70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E5BC0C3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(6)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FED7C7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0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A8A617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F88E0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«Цехов –получателей»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6EA241" w14:textId="515579D5" w:rsidR="00691A45" w:rsidRPr="00E77082" w:rsidRDefault="00691A45" w:rsidP="00691A45">
            <w:pPr>
              <w:rPr>
                <w:sz w:val="16"/>
                <w:szCs w:val="16"/>
                <w:lang w:val="ru-RU"/>
              </w:rPr>
            </w:pPr>
            <w:ins w:id="1712" w:author="Shuba, Irina V" w:date="2020-01-14T16:35:00Z">
              <w:r>
                <w:rPr>
                  <w:sz w:val="16"/>
                  <w:szCs w:val="16"/>
                  <w:lang w:val="ru-RU"/>
                </w:rPr>
                <w:t xml:space="preserve">ПО </w:t>
              </w:r>
              <w:r>
                <w:rPr>
                  <w:sz w:val="16"/>
                  <w:szCs w:val="16"/>
                </w:rPr>
                <w:t>SAP</w:t>
              </w:r>
            </w:ins>
            <w:del w:id="1713" w:author="Shuba, Irina V" w:date="2020-01-14T16:35:00Z">
              <w:r w:rsidRPr="00E77082" w:rsidDel="00691A45">
                <w:rPr>
                  <w:sz w:val="16"/>
                  <w:szCs w:val="16"/>
                  <w:lang w:val="ru-RU"/>
                </w:rPr>
                <w:delText xml:space="preserve">ПО </w:delText>
              </w:r>
              <w:r w:rsidRPr="00E77082" w:rsidDel="00691A45">
                <w:rPr>
                  <w:sz w:val="16"/>
                  <w:szCs w:val="16"/>
                </w:rPr>
                <w:delText>SAP</w:delText>
              </w:r>
              <w:r w:rsidRPr="00E77082" w:rsidDel="00691A45">
                <w:rPr>
                  <w:sz w:val="16"/>
                  <w:szCs w:val="16"/>
                  <w:lang w:val="ru-RU"/>
                </w:rPr>
                <w:delText xml:space="preserve"> 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,[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shop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code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691A45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691A45">
                <w:rPr>
                  <w:sz w:val="16"/>
                  <w:szCs w:val="16"/>
                  <w:lang w:val="ru-RU"/>
                </w:rPr>
                <w:delText xml:space="preserve"> или выбор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4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CCD81C5" w14:textId="2237B571" w:rsidR="00691A45" w:rsidRPr="006F2D2E" w:rsidRDefault="00691A45" w:rsidP="00691A45">
            <w:pPr>
              <w:rPr>
                <w:ins w:id="1715" w:author="Shuba, Irina V" w:date="2020-01-14T16:15:00Z"/>
                <w:sz w:val="16"/>
                <w:szCs w:val="16"/>
                <w:lang w:val="ru-RU"/>
              </w:rPr>
            </w:pPr>
            <w:ins w:id="1716" w:author="Shuba, Irina V" w:date="2020-01-14T16:34:00Z">
              <w:r w:rsidRPr="00E77082">
                <w:rPr>
                  <w:sz w:val="16"/>
                  <w:szCs w:val="16"/>
                  <w:lang w:val="ru-RU"/>
                </w:rPr>
                <w:t>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7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53520F" w14:textId="2C4777D9" w:rsidR="00691A45" w:rsidRPr="006F2D2E" w:rsidRDefault="00691A45" w:rsidP="00691A45">
            <w:pPr>
              <w:rPr>
                <w:sz w:val="16"/>
                <w:szCs w:val="16"/>
                <w:lang w:val="ru-RU"/>
              </w:rPr>
            </w:pPr>
          </w:p>
        </w:tc>
      </w:tr>
      <w:tr w:rsidR="00691A45" w:rsidRPr="008E4867" w14:paraId="4F08B71D" w14:textId="77777777" w:rsidTr="00F81F2B">
        <w:trPr>
          <w:trPrChange w:id="1718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19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67F4C4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t>39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0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25CE0F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dat_zaadr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1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E5EDA8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и время внесения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заадресовки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2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F27F6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Время заполнения поля «Цех-получатель»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723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6D0D7C42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4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64EFE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5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5366F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A24F4C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FC905BA" w14:textId="77777777" w:rsidR="00691A45" w:rsidRPr="00E77082" w:rsidRDefault="00691A45" w:rsidP="00691A45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sz w:val="16"/>
                <w:szCs w:val="16"/>
                <w:lang w:val="ru-RU"/>
              </w:rPr>
              <w:t xml:space="preserve">Автоматически 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28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4C3DCE" w14:textId="56E1E2EA" w:rsidR="00691A45" w:rsidRDefault="00691A45" w:rsidP="00691A45">
            <w:pPr>
              <w:rPr>
                <w:ins w:id="1729" w:author="Shuba, Irina V" w:date="2020-01-14T16:15:00Z"/>
                <w:sz w:val="16"/>
                <w:szCs w:val="16"/>
                <w:lang w:val="ru-RU"/>
              </w:rPr>
            </w:pPr>
            <w:ins w:id="1730" w:author="Shuba, Irina V" w:date="2020-01-14T16:35:00Z">
              <w:r w:rsidRPr="00E77082">
                <w:rPr>
                  <w:sz w:val="16"/>
                  <w:szCs w:val="16"/>
                  <w:lang w:val="ru-RU"/>
                </w:rPr>
                <w:t>Автоматически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ED98B8" w14:textId="02F8366A" w:rsidR="00691A45" w:rsidRDefault="00691A45" w:rsidP="00691A45">
            <w:pPr>
              <w:rPr>
                <w:sz w:val="16"/>
                <w:szCs w:val="16"/>
                <w:lang w:val="ru-RU"/>
              </w:rPr>
            </w:pPr>
          </w:p>
        </w:tc>
      </w:tr>
      <w:tr w:rsidR="00691A45" w:rsidRPr="00235F0F" w14:paraId="6B559F94" w14:textId="77777777" w:rsidTr="00F81F2B">
        <w:trPr>
          <w:trPrChange w:id="173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65BF82" w14:textId="77777777" w:rsidR="00691A45" w:rsidRDefault="00691A45" w:rsidP="00691A45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40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34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670AE41" w14:textId="77777777" w:rsidR="00691A45" w:rsidRPr="00E77082" w:rsidRDefault="00691A45" w:rsidP="00691A45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kol_os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BD9A6CA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57E06F8B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Кол-во осей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3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824115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осей вагона.</w:t>
            </w:r>
            <w:r w:rsidRPr="00E77082">
              <w:rPr>
                <w:rFonts w:ascii="Times New Roman" w:hAnsi="Times New Roman"/>
                <w:lang w:val="ru-RU"/>
              </w:rPr>
              <w:t xml:space="preserve"> 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Данное поле может принимать только следующие значения «0» (по умолчанию), «4», «8», «12», «16» или «32».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73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ABB363C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1C9BF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19-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кількість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</w:rPr>
              <w:t>осей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3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3997DC0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10-оси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79E8D3" w14:textId="108E5DD5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ascii="Times New Roman" w:hAnsi="Times New Roman"/>
                <w:sz w:val="16"/>
                <w:szCs w:val="16"/>
                <w:lang w:val="ru-RU"/>
              </w:rPr>
              <w:t>Автоматическая подстановка значения «4</w:t>
            </w:r>
            <w:proofErr w:type="gramStart"/>
            <w:r w:rsidRPr="00E77082">
              <w:rPr>
                <w:rFonts w:ascii="Times New Roman" w:hAnsi="Times New Roman"/>
                <w:sz w:val="16"/>
                <w:szCs w:val="16"/>
                <w:lang w:val="ru-RU"/>
              </w:rPr>
              <w:t>» ,</w:t>
            </w:r>
            <w:proofErr w:type="gramEnd"/>
            <w:r w:rsidRPr="00E77082">
              <w:rPr>
                <w:rFonts w:ascii="Times New Roman" w:hAnsi="Times New Roman"/>
                <w:sz w:val="16"/>
                <w:szCs w:val="16"/>
                <w:lang w:val="ru-RU"/>
              </w:rPr>
              <w:t xml:space="preserve"> при вводе одного из значений: ККВ; КР;</w:t>
            </w:r>
            <w:r w:rsidRPr="00E77082">
              <w:rPr>
                <w:rFonts w:ascii="Times New Roman" w:hAnsi="Times New Roman"/>
                <w:szCs w:val="28"/>
                <w:lang w:val="ru-RU"/>
              </w:rPr>
              <w:t xml:space="preserve"> </w:t>
            </w:r>
            <w:r w:rsidRPr="00E77082">
              <w:rPr>
                <w:rFonts w:ascii="Times New Roman" w:hAnsi="Times New Roman"/>
                <w:sz w:val="16"/>
                <w:szCs w:val="16"/>
                <w:lang w:val="ru-RU"/>
              </w:rPr>
              <w:t>ОК; ПЛ; ПЛД;</w:t>
            </w:r>
            <w:r w:rsidRPr="00E77082">
              <w:rPr>
                <w:rFonts w:ascii="Times New Roman" w:hAnsi="Times New Roman"/>
                <w:szCs w:val="28"/>
                <w:lang w:val="ru-RU"/>
              </w:rPr>
              <w:t xml:space="preserve"> </w:t>
            </w:r>
            <w:r w:rsidRPr="00E77082">
              <w:rPr>
                <w:rFonts w:ascii="Times New Roman" w:hAnsi="Times New Roman"/>
                <w:sz w:val="16"/>
                <w:szCs w:val="16"/>
                <w:lang w:val="ru-RU"/>
              </w:rPr>
              <w:t xml:space="preserve">ПЛЛ; ПЛР; ПВ; ПВС. 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E5915D" w14:textId="0000CB89" w:rsidR="00691A45" w:rsidRPr="00E77082" w:rsidRDefault="00691A45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742" w:author="Shuba, Irina V" w:date="2020-01-14T16:36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16B067" w14:textId="6D32F98B" w:rsidR="00691A45" w:rsidRPr="00F81F2B" w:rsidRDefault="00691A45" w:rsidP="00691A45">
            <w:pPr>
              <w:rPr>
                <w:sz w:val="16"/>
                <w:szCs w:val="16"/>
                <w:lang w:val="ru-RU"/>
                <w:rPrChange w:id="1744" w:author="Shuba, Irina V" w:date="2020-01-14T16:15:00Z">
                  <w:rPr>
                    <w:sz w:val="16"/>
                    <w:szCs w:val="16"/>
                  </w:rPr>
                </w:rPrChange>
              </w:rPr>
            </w:pPr>
            <w:ins w:id="1745" w:author="Shuba, Irina V" w:date="2020-01-14T16:36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0664CC" w14:textId="12EBAB48" w:rsidR="00691A45" w:rsidRPr="00961065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691A45" w:rsidRPr="00235F0F" w14:paraId="485AD267" w14:textId="77777777" w:rsidTr="00F81F2B">
        <w:trPr>
          <w:trPrChange w:id="174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4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D7D6D1" w14:textId="77777777" w:rsidR="00691A45" w:rsidRPr="00E4765C" w:rsidRDefault="00691A45" w:rsidP="00691A45">
            <w:pPr>
              <w:rPr>
                <w:highlight w:val="red"/>
              </w:rPr>
            </w:pPr>
            <w:r>
              <w:rPr>
                <w:lang w:val="ru-RU"/>
              </w:rPr>
              <w:t>41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4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958F90D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kol</w:t>
            </w:r>
            <w:proofErr w:type="spellEnd"/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pac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573B7D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2E922D76" w14:textId="77777777" w:rsidR="00691A45" w:rsidRPr="005C3A57" w:rsidRDefault="00691A45" w:rsidP="00691A45">
            <w:pPr>
              <w:rPr>
                <w:rFonts w:cs="Calibri"/>
                <w:color w:val="000000"/>
                <w:sz w:val="18"/>
                <w:szCs w:val="18"/>
                <w:rPrChange w:id="1751" w:author="Shuba, Irina V" w:date="2019-12-16T11:33:00Z">
                  <w:rPr>
                    <w:rFonts w:cs="Calibri"/>
                    <w:color w:val="000000"/>
                    <w:sz w:val="18"/>
                    <w:szCs w:val="18"/>
                    <w:lang w:val="ru-RU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Кол-во мест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52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8E6D5D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мест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753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0AA782DD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(3)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4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540A43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20-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Кількість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місць</w:t>
            </w:r>
            <w:proofErr w:type="spellEnd"/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5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1A8C1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17-количество мест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7D7A2A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Значение не должно превышать 999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C48A5A" w14:textId="2D59354A" w:rsidR="00691A45" w:rsidRPr="00E77082" w:rsidRDefault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758" w:author="Shuba, Irina V" w:date="2020-01-14T16:36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5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EBE410" w14:textId="7F6A5559" w:rsidR="00691A45" w:rsidRPr="00F81F2B" w:rsidRDefault="00691A45" w:rsidP="00691A45">
            <w:pPr>
              <w:rPr>
                <w:ins w:id="1760" w:author="Shuba, Irina V" w:date="2020-01-14T16:15:00Z"/>
                <w:sz w:val="16"/>
                <w:szCs w:val="16"/>
                <w:lang w:val="ru-RU"/>
                <w:rPrChange w:id="1761" w:author="Shuba, Irina V" w:date="2020-01-14T16:15:00Z">
                  <w:rPr>
                    <w:ins w:id="1762" w:author="Shuba, Irina V" w:date="2020-01-14T16:15:00Z"/>
                    <w:sz w:val="16"/>
                    <w:szCs w:val="16"/>
                  </w:rPr>
                </w:rPrChange>
              </w:rPr>
            </w:pPr>
            <w:ins w:id="1763" w:author="Shuba, Irina V" w:date="2020-01-14T16:36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FC8A84" w14:textId="5F7A4668" w:rsidR="00691A45" w:rsidRPr="00BC07F6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691A45" w:rsidRPr="00BC07F6" w14:paraId="68B86778" w14:textId="77777777" w:rsidTr="00F81F2B">
        <w:trPr>
          <w:trPrChange w:id="176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469B33" w14:textId="77777777" w:rsidR="00691A45" w:rsidRPr="00E77082" w:rsidRDefault="00691A45" w:rsidP="00691A45">
            <w:r w:rsidRPr="00E77082">
              <w:t>42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6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BCCEF1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</w:rPr>
            </w:pPr>
          </w:p>
          <w:p w14:paraId="105BBE1C" w14:textId="4CA70F75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768" w:author="Shuba, Irina V" w:date="2019-12-16T11:26:00Z">
              <w:r w:rsidRPr="00E77082" w:rsidDel="005C3A57">
                <w:rPr>
                  <w:rFonts w:cs="Calibri"/>
                  <w:color w:val="000000"/>
                  <w:sz w:val="20"/>
                  <w:szCs w:val="20"/>
                </w:rPr>
                <w:delText>tipts</w:delText>
              </w:r>
            </w:del>
            <w:proofErr w:type="spellStart"/>
            <w:ins w:id="1769" w:author="Shuba, Irina V" w:date="2019-12-16T11:26:00Z">
              <w:r w:rsidRPr="005C3A57">
                <w:rPr>
                  <w:rFonts w:cs="Calibri"/>
                  <w:color w:val="000000"/>
                  <w:sz w:val="20"/>
                  <w:szCs w:val="20"/>
                </w:rPr>
                <w:t>usl_tip</w:t>
              </w:r>
            </w:ins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98E162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460B42B2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Тип ЦС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7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0A753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Тип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цистерны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77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613E9A10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(2,5)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A939AB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16378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5C164B" w14:textId="0631A828" w:rsidR="00691A45" w:rsidRPr="00E77082" w:rsidRDefault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Если поле ввода «Род» содержит значение «ЦС». </w:t>
            </w:r>
            <w:del w:id="1776" w:author="Shuba, Irina V" w:date="2020-01-14T16:59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Использовать список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D0318F" w14:textId="7082DAE1" w:rsidR="00691A45" w:rsidRPr="00E77082" w:rsidRDefault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– файл </w:t>
            </w:r>
            <w:del w:id="1778" w:author="Shuba, Irina V" w:date="2020-01-14T16:36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списка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7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EC8450" w14:textId="47F47C46" w:rsidR="00691A45" w:rsidRPr="00F81F2B" w:rsidRDefault="00085FCC" w:rsidP="00691A45">
            <w:pPr>
              <w:rPr>
                <w:ins w:id="1780" w:author="Shuba, Irina V" w:date="2020-01-14T16:15:00Z"/>
                <w:sz w:val="16"/>
                <w:szCs w:val="16"/>
                <w:lang w:val="ru-RU"/>
                <w:rPrChange w:id="1781" w:author="Shuba, Irina V" w:date="2020-01-14T16:15:00Z">
                  <w:rPr>
                    <w:ins w:id="1782" w:author="Shuba, Irina V" w:date="2020-01-14T16:15:00Z"/>
                    <w:sz w:val="16"/>
                    <w:szCs w:val="16"/>
                  </w:rPr>
                </w:rPrChange>
              </w:rPr>
            </w:pPr>
            <w:ins w:id="1783" w:author="Shuba, Irina V" w:date="2020-01-14T16:59:00Z">
              <w:r>
                <w:rPr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8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A0D98" w14:textId="24992350" w:rsidR="00691A45" w:rsidRPr="00BC07F6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691A45" w:rsidRPr="00BC07F6" w14:paraId="55DAB041" w14:textId="77777777" w:rsidTr="00F81F2B">
        <w:trPr>
          <w:trPrChange w:id="178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8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664BFA" w14:textId="77777777" w:rsidR="00691A45" w:rsidRPr="00E77082" w:rsidRDefault="00691A45" w:rsidP="00691A45">
            <w:r w:rsidRPr="00E77082">
              <w:t>43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8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07D6015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distance_way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8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4DBCA31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78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EE874F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79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56DD2125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sz w:val="20"/>
                <w:szCs w:val="20"/>
              </w:rPr>
              <w:t>NUMBER(5)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9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4D5F5B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color w:val="000000"/>
                <w:sz w:val="20"/>
                <w:szCs w:val="20"/>
                <w:lang w:val="ru-RU"/>
              </w:rPr>
              <w:t>30-</w:t>
            </w:r>
            <w:proofErr w:type="spellStart"/>
            <w:r w:rsidRPr="00E77082">
              <w:rPr>
                <w:color w:val="000000"/>
                <w:sz w:val="20"/>
                <w:szCs w:val="20"/>
              </w:rPr>
              <w:t>відстань</w:t>
            </w:r>
            <w:proofErr w:type="spellEnd"/>
            <w:r w:rsidRPr="00E77082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77082">
              <w:rPr>
                <w:color w:val="000000"/>
                <w:sz w:val="20"/>
                <w:szCs w:val="20"/>
              </w:rPr>
              <w:t>перевезення</w:t>
            </w:r>
            <w:proofErr w:type="spellEnd"/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9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501AD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38-расстояние по УЗ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9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23BDB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9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330EF9" w14:textId="1673BFD1" w:rsidR="00691A45" w:rsidRPr="00E77082" w:rsidRDefault="00691A45" w:rsidP="005774C6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795" w:author="Shuba, Irina V" w:date="2020-01-14T16:42:00Z">
              <w:r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79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77903D" w14:textId="1882A2AF" w:rsidR="00691A45" w:rsidRPr="00F81F2B" w:rsidRDefault="00691A45" w:rsidP="00691A45">
            <w:pPr>
              <w:rPr>
                <w:ins w:id="1797" w:author="Shuba, Irina V" w:date="2020-01-14T16:15:00Z"/>
                <w:sz w:val="16"/>
                <w:szCs w:val="16"/>
                <w:lang w:val="ru-RU"/>
                <w:rPrChange w:id="1798" w:author="Shuba, Irina V" w:date="2020-01-14T16:15:00Z">
                  <w:rPr>
                    <w:ins w:id="1799" w:author="Shuba, Irina V" w:date="2020-01-14T16:15:00Z"/>
                    <w:sz w:val="16"/>
                    <w:szCs w:val="16"/>
                  </w:rPr>
                </w:rPrChange>
              </w:rPr>
            </w:pPr>
            <w:ins w:id="1800" w:author="Shuba, Irina V" w:date="2020-01-14T16:4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01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6D21E21" w14:textId="099CB926" w:rsidR="00691A45" w:rsidRPr="00BC07F6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>
              <w:rPr>
                <w:sz w:val="16"/>
                <w:szCs w:val="16"/>
              </w:rPr>
              <w:t>const</w:t>
            </w:r>
            <w:proofErr w:type="spellEnd"/>
          </w:p>
        </w:tc>
      </w:tr>
      <w:tr w:rsidR="00691A45" w:rsidRPr="00831565" w14:paraId="427C83FF" w14:textId="77777777" w:rsidTr="00F81F2B">
        <w:trPr>
          <w:trPrChange w:id="1802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03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A88667" w14:textId="77777777" w:rsidR="00691A45" w:rsidRPr="00E77082" w:rsidRDefault="00691A45" w:rsidP="00691A45">
            <w:pPr>
              <w:rPr>
                <w:lang w:val="ru-RU"/>
              </w:rPr>
            </w:pPr>
            <w:commentRangeStart w:id="1804"/>
            <w:r w:rsidRPr="00E77082">
              <w:rPr>
                <w:lang w:val="ru-RU"/>
              </w:rPr>
              <w:t>44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0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939009F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sert_prib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0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D9C07C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1807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 качества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0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EBA1E1A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Сертификат качества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 лом)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80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3521A91B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614C98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C4509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55785D" w14:textId="09507734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813" w:author="Shuba, Irina V" w:date="2020-01-14T16:59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Использовать список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F7861E" w14:textId="27B84AAE" w:rsidR="00691A45" w:rsidRPr="00E77082" w:rsidRDefault="005774C6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1815" w:author="Shuba, Irina V" w:date="2020-01-14T16:42:00Z">
              <w:r w:rsidRPr="00E77082">
                <w:rPr>
                  <w:rFonts w:cs="Calibri"/>
                  <w:color w:val="000000"/>
                  <w:sz w:val="16"/>
                  <w:szCs w:val="16"/>
                </w:rPr>
                <w:t>XML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-файл </w:t>
              </w:r>
            </w:ins>
            <w:del w:id="1816" w:author="Shuba, Irina V" w:date="2020-01-14T16:42:00Z">
              <w:r w:rsidR="00691A45" w:rsidRPr="00E77082" w:rsidDel="00691A45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Ручной ввод или  из списка</w:delText>
              </w:r>
              <w:commentRangeEnd w:id="1807"/>
              <w:r w:rsidR="00691A45" w:rsidDel="00691A45">
                <w:rPr>
                  <w:rStyle w:val="aff2"/>
                </w:rPr>
                <w:commentReference w:id="1807"/>
              </w:r>
              <w:r w:rsidR="00691A45" w:rsidDel="00691A45">
                <w:rPr>
                  <w:rStyle w:val="aff2"/>
                </w:rPr>
                <w:commentReference w:id="1804"/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7806A0F" w14:textId="3FA660AA" w:rsidR="00691A45" w:rsidRPr="00437B9C" w:rsidRDefault="00691A45" w:rsidP="00691A45">
            <w:pPr>
              <w:rPr>
                <w:ins w:id="1818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819" w:author="Shuba, Irina V" w:date="2020-01-14T16:42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E0E9F8" w14:textId="71E55F28" w:rsidR="00691A45" w:rsidRPr="00437B9C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commentRangeEnd w:id="1804"/>
      <w:tr w:rsidR="00691A45" w:rsidRPr="00831565" w14:paraId="0A4B1FBC" w14:textId="77777777" w:rsidTr="00F81F2B">
        <w:trPr>
          <w:trPrChange w:id="182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E0A142" w14:textId="77777777" w:rsidR="00691A45" w:rsidRPr="00E77082" w:rsidRDefault="00691A45" w:rsidP="00691A45">
            <w:pPr>
              <w:rPr>
                <w:lang w:val="ru-RU"/>
              </w:rPr>
            </w:pPr>
            <w:r w:rsidRPr="00E77082">
              <w:rPr>
                <w:lang w:val="ru-RU"/>
              </w:rPr>
              <w:t>45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2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D972FB9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docs_prib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EC8BD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Другие документы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2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E37D04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Другие документы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82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E3F0B69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A5BB7F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16D6D3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2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3C0E68" w14:textId="6EF9BD56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830" w:author="Shuba, Irina V" w:date="2020-01-14T16:59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Использовать список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3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0176A2" w14:textId="77629128" w:rsidR="00691A45" w:rsidRPr="00E77082" w:rsidRDefault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Ручной ввод </w:t>
            </w:r>
            <w:del w:id="1832" w:author="Shuba, Irina V" w:date="2020-01-14T16:44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списка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3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DE5FE7" w14:textId="1B67AFB5" w:rsidR="00691A45" w:rsidRPr="00437B9C" w:rsidRDefault="0010499C">
            <w:pPr>
              <w:rPr>
                <w:ins w:id="183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835" w:author="Shuba, Irina V" w:date="2020-01-14T16:44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Ручной ввод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3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31104D" w14:textId="647183E9" w:rsidR="00691A45" w:rsidRPr="00437B9C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691A45" w:rsidRPr="00831565" w14:paraId="24FD852F" w14:textId="77777777" w:rsidTr="00F81F2B">
        <w:trPr>
          <w:trPrChange w:id="183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3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0D26E4" w14:textId="77777777" w:rsidR="00691A45" w:rsidRPr="00E77082" w:rsidRDefault="00691A45" w:rsidP="00691A45">
            <w:pPr>
              <w:rPr>
                <w:lang w:val="ru-RU"/>
              </w:rPr>
            </w:pPr>
            <w:r w:rsidRPr="00E77082">
              <w:rPr>
                <w:lang w:val="ru-RU"/>
              </w:rPr>
              <w:t>46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3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699F07D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4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ABC865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Акты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4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B33B47E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Акты в пути следования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84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49A00B88" w14:textId="77777777" w:rsidR="00691A45" w:rsidRPr="00E77082" w:rsidRDefault="00691A45" w:rsidP="00691A45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4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E73E5E" w14:textId="77777777" w:rsidR="00691A45" w:rsidRPr="00E77082" w:rsidRDefault="00691A45" w:rsidP="00691A4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eastAsia="ArialMT"/>
                <w:color w:val="000000"/>
                <w:sz w:val="20"/>
                <w:szCs w:val="20"/>
                <w:lang w:val="ru-RU"/>
              </w:rPr>
              <w:t>49-</w:t>
            </w:r>
            <w:r w:rsidRPr="00E77082">
              <w:rPr>
                <w:rFonts w:eastAsia="ArialMT"/>
                <w:color w:val="000000"/>
                <w:sz w:val="20"/>
                <w:szCs w:val="20"/>
              </w:rPr>
              <w:t>Відмітки залізниці</w:t>
            </w: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4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1506D73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4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838B53" w14:textId="77777777" w:rsidR="00691A45" w:rsidRPr="00E77082" w:rsidRDefault="00691A45" w:rsidP="00691A45">
            <w:pPr>
              <w:rPr>
                <w:rFonts w:cs="Calibri"/>
                <w:color w:val="000000"/>
                <w:sz w:val="18"/>
                <w:szCs w:val="18"/>
              </w:rPr>
            </w:pPr>
            <w:commentRangeStart w:id="1846"/>
            <w:commentRangeStart w:id="1847"/>
            <w:r w:rsidRPr="00E77082">
              <w:rPr>
                <w:rFonts w:cs="Calibri"/>
                <w:color w:val="000000"/>
                <w:sz w:val="18"/>
                <w:szCs w:val="18"/>
              </w:rPr>
              <w:t>prichina</w:t>
            </w:r>
            <w:r w:rsidRPr="00E77082">
              <w:rPr>
                <w:color w:val="990000"/>
              </w:rPr>
              <w:t>_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akt; date_akt; nom_akt; stn_name_akt;</w:t>
            </w:r>
            <w:r w:rsidRPr="00E77082">
              <w:rPr>
                <w:color w:val="990000"/>
              </w:rPr>
              <w:t xml:space="preserve"> </w:t>
            </w:r>
            <w:commentRangeEnd w:id="1846"/>
            <w:r>
              <w:rPr>
                <w:rStyle w:val="aff2"/>
              </w:rPr>
              <w:commentReference w:id="1846"/>
            </w:r>
            <w:commentRangeEnd w:id="1847"/>
            <w:r>
              <w:rPr>
                <w:rStyle w:val="aff2"/>
              </w:rPr>
              <w:commentReference w:id="1847"/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4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84D1FC" w14:textId="681F112B" w:rsidR="00691A45" w:rsidRPr="00E77082" w:rsidRDefault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1849" w:author="Shuba, Irina V" w:date="2020-01-14T16:44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B354DB" w14:textId="2DF4AFE0" w:rsidR="00691A45" w:rsidRPr="00BC07F6" w:rsidRDefault="0010499C" w:rsidP="00691A45">
            <w:pPr>
              <w:rPr>
                <w:ins w:id="1851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852" w:author="Shuba, Irina V" w:date="2020-01-14T16:44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787A6D" w14:textId="7B120E16" w:rsidR="00691A45" w:rsidRPr="00BC07F6" w:rsidRDefault="00691A45" w:rsidP="00691A45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35030D" w14:paraId="020FA44C" w14:textId="77777777" w:rsidTr="00F81F2B">
        <w:trPr>
          <w:trPrChange w:id="185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EB30E5" w14:textId="77777777" w:rsidR="0010499C" w:rsidRPr="0010499C" w:rsidRDefault="0010499C" w:rsidP="0010499C">
            <w:pPr>
              <w:rPr>
                <w:lang w:val="ru-RU"/>
              </w:rPr>
            </w:pPr>
            <w:commentRangeStart w:id="1856"/>
            <w:r w:rsidRPr="0010499C">
              <w:rPr>
                <w:lang w:val="ru-RU"/>
              </w:rPr>
              <w:t>47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BF8C58" w14:textId="77777777" w:rsidR="0010499C" w:rsidRPr="0010499C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0499C">
              <w:rPr>
                <w:rFonts w:cs="Calibri"/>
                <w:color w:val="000000"/>
                <w:sz w:val="18"/>
                <w:szCs w:val="18"/>
              </w:rPr>
              <w:t>sudno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77ECED" w14:textId="77777777" w:rsidR="0010499C" w:rsidRPr="0010499C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0499C">
              <w:rPr>
                <w:rFonts w:cs="Calibri"/>
                <w:color w:val="000000"/>
                <w:sz w:val="18"/>
                <w:szCs w:val="18"/>
                <w:lang w:val="ru-RU"/>
              </w:rPr>
              <w:t>Судно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5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3C91B97" w14:textId="77777777" w:rsidR="0010499C" w:rsidRPr="0010499C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0499C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судна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86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5341B03" w14:textId="77777777" w:rsidR="0010499C" w:rsidRPr="0010499C" w:rsidRDefault="0010499C" w:rsidP="0010499C">
            <w:pPr>
              <w:rPr>
                <w:rFonts w:cs="Calibri"/>
                <w:sz w:val="20"/>
                <w:szCs w:val="20"/>
              </w:rPr>
            </w:pPr>
            <w:r w:rsidRPr="0010499C">
              <w:rPr>
                <w:sz w:val="20"/>
                <w:szCs w:val="20"/>
              </w:rPr>
              <w:t>nvarchar</w:t>
            </w:r>
            <w:r w:rsidRPr="0010499C">
              <w:rPr>
                <w:rFonts w:cs="Calibri"/>
                <w:sz w:val="20"/>
                <w:szCs w:val="20"/>
              </w:rPr>
              <w:t xml:space="preserve"> (</w:t>
            </w:r>
            <w:r w:rsidRPr="0010499C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10499C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6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FD33E8" w14:textId="77777777" w:rsidR="0010499C" w:rsidRPr="0010499C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6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BD21BF" w14:textId="77777777" w:rsidR="0010499C" w:rsidRPr="0010499C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6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C48DC0" w14:textId="77777777" w:rsidR="0010499C" w:rsidRPr="0010499C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commentRangeStart w:id="1864"/>
            <w:r w:rsidRPr="0010499C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«Судов»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6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7EF835" w14:textId="0F0B1EB5" w:rsidR="0010499C" w:rsidRPr="0010499C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1866" w:author="Shuba, Irina V" w:date="2020-01-14T16:44:00Z">
              <w:r>
                <w:rPr>
                  <w:sz w:val="16"/>
                  <w:szCs w:val="16"/>
                  <w:lang w:val="ru-RU"/>
                </w:rPr>
                <w:t xml:space="preserve">ПО </w:t>
              </w:r>
              <w:r>
                <w:rPr>
                  <w:sz w:val="16"/>
                  <w:szCs w:val="16"/>
                </w:rPr>
                <w:t>SAP</w:t>
              </w:r>
            </w:ins>
            <w:del w:id="1867" w:author="Shuba, Irina V" w:date="2020-01-14T16:44:00Z">
              <w:r w:rsidRPr="0010499C" w:rsidDel="00A55777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ПО </w:delText>
              </w:r>
              <w:r w:rsidRPr="0010499C" w:rsidDel="00A55777">
                <w:rPr>
                  <w:rFonts w:cs="Calibri"/>
                  <w:color w:val="000000"/>
                  <w:sz w:val="16"/>
                  <w:szCs w:val="16"/>
                </w:rPr>
                <w:delText>SAP</w:delText>
              </w:r>
              <w:r w:rsidRPr="0010499C" w:rsidDel="00A55777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 или  </w:delText>
              </w:r>
              <w:r w:rsidRPr="0010499C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из справочника</w:delText>
              </w:r>
              <w:commentRangeEnd w:id="1864"/>
              <w:r w:rsidRPr="0010499C" w:rsidDel="0010499C">
                <w:rPr>
                  <w:rStyle w:val="aff2"/>
                </w:rPr>
                <w:commentReference w:id="1868"/>
              </w:r>
              <w:r w:rsidRPr="0010499C" w:rsidDel="0010499C">
                <w:rPr>
                  <w:rStyle w:val="aff2"/>
                </w:rPr>
                <w:commentReference w:id="1869"/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86CF8A" w14:textId="6E5F00A5" w:rsidR="0010499C" w:rsidRPr="00BC07F6" w:rsidRDefault="0010499C" w:rsidP="0010499C">
            <w:pPr>
              <w:rPr>
                <w:ins w:id="1871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872" w:author="Shuba, Irina V" w:date="2020-01-14T16:44:00Z">
              <w:r w:rsidRPr="00961A17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  <w:r w:rsidRPr="00961A17">
                <w:rPr>
                  <w:rStyle w:val="aff2"/>
                </w:rPr>
                <w:commentReference w:id="1864"/>
              </w:r>
              <w:r w:rsidRPr="00961A17">
                <w:rPr>
                  <w:rStyle w:val="aff2"/>
                </w:rPr>
                <w:commentReference w:id="1856"/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04F3F4" w14:textId="40CB40EE" w:rsidR="0010499C" w:rsidRPr="00BC07F6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commentRangeEnd w:id="1856"/>
      <w:tr w:rsidR="0010499C" w:rsidRPr="00831565" w14:paraId="3D098FD4" w14:textId="77777777" w:rsidTr="00F81F2B">
        <w:trPr>
          <w:trPrChange w:id="187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1EA41E" w14:textId="77777777" w:rsidR="0010499C" w:rsidRPr="00E77082" w:rsidRDefault="0010499C" w:rsidP="0010499C">
            <w:pPr>
              <w:rPr>
                <w:lang w:val="ru-RU"/>
              </w:rPr>
            </w:pPr>
            <w:r w:rsidRPr="00E77082">
              <w:rPr>
                <w:lang w:val="ru-RU"/>
              </w:rPr>
              <w:t>48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8AE8B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Not_load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B0DBE5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вагона «Не грузить»/ «Сход»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7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4B187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вагона «Не грузить» / «Сход»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87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20F694EE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BC2011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26E91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C90B0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B99039" w14:textId="37FA5F28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sz w:val="16"/>
                <w:szCs w:val="16"/>
                <w:lang w:val="ru-RU"/>
              </w:rPr>
              <w:t xml:space="preserve">Ручной ввод </w:t>
            </w:r>
            <w:del w:id="1884" w:author="Shuba, Irina V" w:date="2020-01-14T16:44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4691EF" w14:textId="3F304F4B" w:rsidR="0010499C" w:rsidRPr="00311943" w:rsidRDefault="0010499C" w:rsidP="0010499C">
            <w:pPr>
              <w:rPr>
                <w:ins w:id="1886" w:author="Shuba, Irina V" w:date="2020-01-14T16:15:00Z"/>
                <w:rFonts w:cs="Calibri"/>
                <w:color w:val="000000"/>
                <w:sz w:val="16"/>
                <w:szCs w:val="16"/>
                <w:highlight w:val="red"/>
                <w:lang w:val="ru-RU"/>
              </w:rPr>
            </w:pPr>
            <w:ins w:id="1887" w:author="Shuba, Irina V" w:date="2020-01-14T16:45:00Z">
              <w:r w:rsidRPr="00E77082">
                <w:rPr>
                  <w:sz w:val="16"/>
                  <w:szCs w:val="16"/>
                  <w:lang w:val="ru-RU"/>
                </w:rPr>
                <w:t>Ручной ввод</w:t>
              </w:r>
              <w:r>
                <w:rPr>
                  <w:sz w:val="16"/>
                  <w:szCs w:val="16"/>
                  <w:lang w:val="ru-RU"/>
                </w:rPr>
                <w:t xml:space="preserve">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8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DEA26B" w14:textId="5ED4BC3E" w:rsidR="0010499C" w:rsidRPr="00311943" w:rsidRDefault="0010499C" w:rsidP="0010499C">
            <w:pPr>
              <w:rPr>
                <w:rFonts w:cs="Calibri"/>
                <w:color w:val="000000"/>
                <w:sz w:val="16"/>
                <w:szCs w:val="16"/>
                <w:highlight w:val="red"/>
                <w:lang w:val="ru-RU"/>
              </w:rPr>
            </w:pPr>
          </w:p>
        </w:tc>
      </w:tr>
      <w:tr w:rsidR="0010499C" w:rsidRPr="00831565" w14:paraId="5F36369C" w14:textId="77777777" w:rsidTr="00F81F2B">
        <w:trPr>
          <w:trPrChange w:id="188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DF9142" w14:textId="77777777" w:rsidR="0010499C" w:rsidRPr="00E77082" w:rsidRDefault="0010499C" w:rsidP="0010499C">
            <w:pPr>
              <w:rPr>
                <w:lang w:val="ru-RU"/>
              </w:rPr>
            </w:pPr>
            <w:r w:rsidRPr="00E77082">
              <w:rPr>
                <w:lang w:val="ru-RU"/>
              </w:rPr>
              <w:t>49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D4514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tip_vagon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3E71B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Тип вагона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89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F9CAB4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Тип вагона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89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862C48B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(30)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1AB980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4B356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4C51F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«Тип вагона»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9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F218C7" w14:textId="769B6D44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del w:id="1899" w:author="Shuba, Irina V" w:date="2020-01-14T16:45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Ручной ввод или  </w:delText>
              </w:r>
            </w:del>
            <w:del w:id="1900" w:author="Shuba, Irina V" w:date="2020-01-14T16:46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</w:delText>
              </w:r>
            </w:del>
            <w:ins w:id="1901" w:author="Shuba, Irina V" w:date="2020-01-14T16:46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</w:t>
              </w:r>
            </w:ins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з справочника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2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B3BDE9" w14:textId="593EDCED" w:rsidR="0010499C" w:rsidRDefault="0010499C">
            <w:pPr>
              <w:rPr>
                <w:ins w:id="1903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04" w:author="Shuba, Irina V" w:date="2020-01-14T16:45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 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0AD30CF" w14:textId="08593786" w:rsidR="0010499C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30CE8195" w14:textId="77777777" w:rsidTr="00F81F2B">
        <w:trPr>
          <w:trPrChange w:id="190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D9EE77" w14:textId="77777777" w:rsidR="0010499C" w:rsidRPr="00E77082" w:rsidRDefault="0010499C" w:rsidP="0010499C">
            <w:pPr>
              <w:rPr>
                <w:lang w:val="ru-RU"/>
              </w:rPr>
            </w:pPr>
            <w:r w:rsidRPr="00E77082">
              <w:rPr>
                <w:lang w:val="ru-RU"/>
              </w:rPr>
              <w:t>50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C9E255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limit_pogruz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0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0C74B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Ограничение погрузки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1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AE599B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Ограничение погрузки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91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5470580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AB01A7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B6B2AC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54D63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1915"/>
            <w:commentRangeStart w:id="1916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«Ограничения погрузки»</w:t>
            </w:r>
            <w:commentRangeEnd w:id="1915"/>
            <w:r>
              <w:rPr>
                <w:rStyle w:val="aff2"/>
              </w:rPr>
              <w:commentReference w:id="1915"/>
            </w:r>
            <w:commentRangeEnd w:id="1916"/>
            <w:r>
              <w:rPr>
                <w:rStyle w:val="aff2"/>
              </w:rPr>
              <w:commentReference w:id="1916"/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1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AB6948" w14:textId="44F5F6CA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del w:id="1918" w:author="Shuba, Irina V" w:date="2020-01-14T16:46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Ручной ввод или выбор и</w:delText>
              </w:r>
            </w:del>
            <w:ins w:id="1919" w:author="Shuba, Irina V" w:date="2020-01-14T16:46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</w:t>
              </w:r>
            </w:ins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з справочника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A45AEE" w14:textId="2B097B20" w:rsidR="0010499C" w:rsidRDefault="0010499C" w:rsidP="0010499C">
            <w:pPr>
              <w:rPr>
                <w:ins w:id="1921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22" w:author="Shuba, Irina V" w:date="2020-01-14T16:45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F2AC73" w14:textId="47897041" w:rsidR="0010499C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159EDF2F" w14:textId="77777777" w:rsidTr="00F81F2B">
        <w:trPr>
          <w:trPrChange w:id="192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4E07BE" w14:textId="77777777" w:rsidR="0010499C" w:rsidRPr="00E77082" w:rsidRDefault="0010499C" w:rsidP="0010499C">
            <w:pPr>
              <w:rPr>
                <w:lang w:val="ru-RU"/>
              </w:rPr>
            </w:pPr>
            <w:r w:rsidRPr="00E77082">
              <w:rPr>
                <w:lang w:val="ru-RU"/>
              </w:rPr>
              <w:t>51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8C035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gruzpol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nov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68785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 новый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2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DE999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цеха-получателя после переадресовки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92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3FB74831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5594FD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582B30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7DD30A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«Цехов –получателей»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15F130" w14:textId="129D45DC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1934" w:author="Shuba, Irina V" w:date="2020-01-14T16:46:00Z">
              <w:r>
                <w:rPr>
                  <w:sz w:val="16"/>
                  <w:szCs w:val="16"/>
                  <w:lang w:val="ru-RU"/>
                </w:rPr>
                <w:t xml:space="preserve">ПО </w:t>
              </w:r>
              <w:r>
                <w:rPr>
                  <w:sz w:val="16"/>
                  <w:szCs w:val="16"/>
                </w:rPr>
                <w:t>SAP</w:t>
              </w:r>
            </w:ins>
            <w:del w:id="1935" w:author="Stoycheva, Natalya V" w:date="2019-12-10T16:37:00Z">
              <w:r w:rsidRPr="00E77082" w:rsidDel="00DA1E4A">
                <w:rPr>
                  <w:sz w:val="16"/>
                  <w:szCs w:val="16"/>
                  <w:lang w:val="ru-RU"/>
                </w:rPr>
                <w:delText xml:space="preserve">ПО </w:delText>
              </w:r>
              <w:r w:rsidRPr="00E77082" w:rsidDel="00DA1E4A">
                <w:rPr>
                  <w:sz w:val="16"/>
                  <w:szCs w:val="16"/>
                </w:rPr>
                <w:delText>SAP</w:delText>
              </w:r>
              <w:r w:rsidRPr="00E77082" w:rsidDel="00DA1E4A">
                <w:rPr>
                  <w:sz w:val="16"/>
                  <w:szCs w:val="16"/>
                  <w:lang w:val="ru-RU"/>
                </w:rPr>
                <w:delText xml:space="preserve">  </w:delText>
              </w:r>
              <w:r w:rsidRPr="00E77082" w:rsidDel="00DA1E4A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</w:delText>
              </w:r>
            </w:del>
            <w:del w:id="1936" w:author="Shuba, Irina V" w:date="2020-01-14T16:46:00Z"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[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new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shop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name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 или 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A0D6AD" w14:textId="1CD3700A" w:rsidR="0010499C" w:rsidRPr="00020300" w:rsidRDefault="0010499C" w:rsidP="0010499C">
            <w:pPr>
              <w:rPr>
                <w:rFonts w:cs="Calibri"/>
                <w:color w:val="000000"/>
                <w:sz w:val="16"/>
                <w:szCs w:val="16"/>
                <w:highlight w:val="red"/>
                <w:lang w:val="ru-RU"/>
              </w:rPr>
            </w:pPr>
            <w:ins w:id="1938" w:author="Shuba, Irina V" w:date="2020-01-14T16:46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3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D28E03" w14:textId="02415D31" w:rsidR="0010499C" w:rsidRPr="00020300" w:rsidRDefault="0010499C" w:rsidP="0010499C">
            <w:pPr>
              <w:rPr>
                <w:rFonts w:cs="Calibri"/>
                <w:color w:val="000000"/>
                <w:sz w:val="16"/>
                <w:szCs w:val="16"/>
                <w:highlight w:val="red"/>
                <w:lang w:val="ru-RU"/>
              </w:rPr>
            </w:pPr>
          </w:p>
        </w:tc>
      </w:tr>
      <w:tr w:rsidR="0010499C" w:rsidRPr="00831565" w14:paraId="74D74056" w14:textId="77777777" w:rsidTr="00F81F2B">
        <w:trPr>
          <w:trPrChange w:id="194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E4DC9A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52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EFC13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kod_ gruzpol_nov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3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D3F01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цеха-получателя нового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4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AF448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цеха-получателя после переадресовки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945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17E5C219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(6)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6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53E9A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7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36E0A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8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55BA6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Справочник «Цехов –получателей»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49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DD5A7E" w14:textId="368DC3F7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1950" w:author="Shuba, Irina V" w:date="2020-01-14T16:46:00Z">
              <w:r>
                <w:rPr>
                  <w:sz w:val="16"/>
                  <w:szCs w:val="16"/>
                  <w:lang w:val="ru-RU"/>
                </w:rPr>
                <w:t xml:space="preserve">ПО </w:t>
              </w:r>
              <w:r>
                <w:rPr>
                  <w:sz w:val="16"/>
                  <w:szCs w:val="16"/>
                </w:rPr>
                <w:t>SAP</w:t>
              </w:r>
            </w:ins>
            <w:del w:id="1951" w:author="Stoycheva, Natalya V" w:date="2019-12-10T16:37:00Z">
              <w:r w:rsidRPr="00E77082" w:rsidDel="00DA1E4A">
                <w:rPr>
                  <w:sz w:val="16"/>
                  <w:szCs w:val="16"/>
                  <w:lang w:val="ru-RU"/>
                </w:rPr>
                <w:delText xml:space="preserve">ПО </w:delText>
              </w:r>
              <w:r w:rsidRPr="00E77082" w:rsidDel="00DA1E4A">
                <w:rPr>
                  <w:sz w:val="16"/>
                  <w:szCs w:val="16"/>
                </w:rPr>
                <w:delText>SAP</w:delText>
              </w:r>
              <w:r w:rsidRPr="00E77082" w:rsidDel="00DA1E4A">
                <w:rPr>
                  <w:sz w:val="16"/>
                  <w:szCs w:val="16"/>
                  <w:lang w:val="ru-RU"/>
                </w:rPr>
                <w:delText xml:space="preserve"> </w:delText>
              </w:r>
              <w:r w:rsidRPr="00E77082" w:rsidDel="00DA1E4A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</w:delText>
              </w:r>
            </w:del>
            <w:del w:id="1952" w:author="Shuba, Irina V" w:date="2020-01-14T16:46:00Z"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[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new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shop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code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10499C">
                <w:rPr>
                  <w:sz w:val="16"/>
                  <w:szCs w:val="16"/>
                  <w:lang w:val="ru-RU"/>
                </w:rPr>
                <w:delText>или 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5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99F720" w14:textId="5848FE08" w:rsidR="0010499C" w:rsidRPr="00E77082" w:rsidRDefault="0010499C" w:rsidP="0010499C">
            <w:pPr>
              <w:rPr>
                <w:ins w:id="195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55" w:author="Shuba, Irina V" w:date="2020-01-14T16:46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5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E5400F" w14:textId="55587554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E77082" w14:paraId="6EA7FC8A" w14:textId="77777777" w:rsidTr="00F81F2B">
        <w:trPr>
          <w:trPrChange w:id="195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5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CC08A0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53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5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738C7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dat_zaadr_nov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E0566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внесения новой заадресовки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5F49A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Время ввода данных по новой заадресовке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196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00987B06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B44295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6B512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162B40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6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F86126A" w14:textId="7777777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Автоматически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6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F615E7" w14:textId="7F4F3E38" w:rsidR="0010499C" w:rsidRPr="00E77082" w:rsidRDefault="0010499C" w:rsidP="0010499C">
            <w:pPr>
              <w:rPr>
                <w:ins w:id="1968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69" w:author="Shuba, Irina V" w:date="2020-01-14T16:4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7D3005" w14:textId="56AA57C5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E77082" w14:paraId="284451BD" w14:textId="77777777" w:rsidTr="00F81F2B">
        <w:trPr>
          <w:trPrChange w:id="197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903A56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54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1AC6F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marh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50B84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маршрута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7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2B9F92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Признак маршрута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97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7398D91C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CDF5F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62DD9F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7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DD207C" w14:textId="7DE175F6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1980" w:author="Shuba, Irina V" w:date="2020-01-14T17:00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Использовать переключатель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341B79" w14:textId="7777777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Ручной ввод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2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5EBE67" w14:textId="67897DF4" w:rsidR="0010499C" w:rsidRPr="00E77082" w:rsidRDefault="0010499C" w:rsidP="0010499C">
            <w:pPr>
              <w:rPr>
                <w:ins w:id="1983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84" w:author="Shuba, Irina V" w:date="2020-01-14T16:4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40ED668" w14:textId="7EB329FD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3551AA" w14:paraId="0997E342" w14:textId="77777777" w:rsidTr="00F81F2B">
        <w:trPr>
          <w:trPrChange w:id="198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0008019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55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3F210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klient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8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E2597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контрагента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199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48E065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Признак клиента/контрагента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199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6796EE1B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439773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9F916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9947F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6B0075" w14:textId="7777777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Автоматически если в поле « Цех получатель» указан  ООО «Керамет-Украина».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7A5607" w14:textId="17712740" w:rsidR="0010499C" w:rsidRPr="00E77082" w:rsidRDefault="0010499C" w:rsidP="0010499C">
            <w:pPr>
              <w:rPr>
                <w:ins w:id="1997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1998" w:author="Shuba, Irina V" w:date="2020-01-14T16:4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Автоматически если в поле </w:t>
              </w:r>
              <w:proofErr w:type="gramStart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« Цех</w:t>
              </w:r>
              <w:proofErr w:type="gramEnd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получатель» указан  ООО «</w:t>
              </w:r>
              <w:proofErr w:type="spellStart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Керамет</w:t>
              </w:r>
              <w:proofErr w:type="spellEnd"/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-Украина».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99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FD8303" w14:textId="5FBB5A0C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E77082" w14:paraId="125946AE" w14:textId="77777777" w:rsidTr="00F81F2B">
        <w:trPr>
          <w:trPrChange w:id="200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2F6144C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56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757FB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returns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3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B1CD6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2004"/>
            <w:commentRangeStart w:id="2005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возврата поставщику</w:t>
            </w:r>
            <w:commentRangeEnd w:id="2004"/>
            <w:r>
              <w:rPr>
                <w:rStyle w:val="aff2"/>
              </w:rPr>
              <w:commentReference w:id="2004"/>
            </w:r>
            <w:commentRangeEnd w:id="2005"/>
            <w:r>
              <w:rPr>
                <w:rStyle w:val="aff2"/>
              </w:rPr>
              <w:commentReference w:id="2005"/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2293AF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возврата некачественного груза поставщику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00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1888662F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C4E91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0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2F3D9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35BD8E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9DBFC3" w14:textId="7777777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Ручной ввод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2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1147516" w14:textId="6AFB7B1E" w:rsidR="0010499C" w:rsidRPr="00E77082" w:rsidRDefault="0010499C" w:rsidP="0010499C">
            <w:pPr>
              <w:rPr>
                <w:ins w:id="2013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014" w:author="Shuba, Irina V" w:date="2020-01-14T16:4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5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D25025" w14:textId="3D4311F3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4C818B6A" w14:textId="77777777" w:rsidTr="00F81F2B">
        <w:trPr>
          <w:trPrChange w:id="2016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7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F92D46" w14:textId="77777777" w:rsidR="0010499C" w:rsidRPr="00E4765C" w:rsidRDefault="0010499C" w:rsidP="0010499C">
            <w:pPr>
              <w:rPr>
                <w:lang w:val="ru-RU"/>
              </w:rPr>
            </w:pPr>
            <w:r w:rsidRPr="00E4765C">
              <w:rPr>
                <w:lang w:val="ru-RU"/>
              </w:rPr>
              <w:t>57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18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34A826A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2019"/>
            <w:r w:rsidRPr="00E77082">
              <w:rPr>
                <w:rFonts w:cs="Calibri"/>
                <w:color w:val="000000"/>
                <w:sz w:val="20"/>
                <w:szCs w:val="20"/>
              </w:rPr>
              <w:t>vesg_per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softHyphen/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79E7E3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перевеске,т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BC1BEF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перевеске,т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02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22C7D8DB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D71C3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61DE2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93F075" w14:textId="2E14E405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026" w:author="Shuba, Irina V" w:date="2020-01-14T16:48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Вес нетто при входящем контроле </w:t>
              </w:r>
              <w:proofErr w:type="gramStart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( 10</w:t>
              </w:r>
              <w:proofErr w:type="gramEnd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км и ст. </w:t>
              </w:r>
              <w:proofErr w:type="spellStart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Прмышленная</w:t>
              </w:r>
              <w:proofErr w:type="spellEnd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)</w:t>
              </w:r>
            </w:ins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7C8921" w14:textId="6F165F2B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del w:id="2028" w:author="Shuba, Irina V" w:date="2020-01-14T16:47:00Z">
              <w:r w:rsidRPr="00E77082" w:rsidDel="0010499C">
                <w:rPr>
                  <w:sz w:val="16"/>
                  <w:szCs w:val="16"/>
                  <w:lang w:val="ru-RU"/>
                </w:rPr>
                <w:delText xml:space="preserve">ПО </w:delText>
              </w:r>
              <w:r w:rsidRPr="00E77082" w:rsidDel="0010499C">
                <w:rPr>
                  <w:sz w:val="16"/>
                  <w:szCs w:val="16"/>
                </w:rPr>
                <w:delText>SAP</w:delText>
              </w:r>
              <w:r w:rsidRPr="00E77082" w:rsidDel="0010499C">
                <w:rPr>
                  <w:sz w:val="16"/>
                  <w:szCs w:val="16"/>
                  <w:lang w:val="ru-RU"/>
                </w:rPr>
                <w:delText xml:space="preserve"> 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,[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weight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reweighing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 или</w:delText>
              </w:r>
            </w:del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данные с ЕБД весов</w:t>
            </w:r>
            <w:commentRangeEnd w:id="2019"/>
            <w:r>
              <w:rPr>
                <w:rStyle w:val="aff2"/>
              </w:rPr>
              <w:commentReference w:id="2019"/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2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5A6FA2" w14:textId="3469BB9D" w:rsidR="0010499C" w:rsidRPr="00E77082" w:rsidRDefault="0010499C" w:rsidP="0010499C">
            <w:pPr>
              <w:rPr>
                <w:ins w:id="2030" w:author="Shuba, Irina V" w:date="2020-01-14T16:15:00Z"/>
                <w:sz w:val="16"/>
                <w:szCs w:val="16"/>
                <w:lang w:val="ru-RU"/>
              </w:rPr>
            </w:pPr>
            <w:ins w:id="2031" w:author="Shuba, Irina V" w:date="2020-01-14T16:47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данные с ЕБД весов</w:t>
              </w:r>
              <w:r>
                <w:rPr>
                  <w:rStyle w:val="aff2"/>
                </w:rPr>
                <w:commentReference w:id="2032"/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A57B8D" w14:textId="18DCB6B8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</w:p>
        </w:tc>
      </w:tr>
      <w:tr w:rsidR="0010499C" w:rsidRPr="00E77082" w14:paraId="1CBFAFCF" w14:textId="77777777" w:rsidTr="00F81F2B">
        <w:trPr>
          <w:trPrChange w:id="203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CE4E61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58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A1B628" w14:textId="77777777" w:rsidR="0010499C" w:rsidRPr="0010499C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  <w:rPrChange w:id="2037" w:author="Shuba, Irina V" w:date="2020-01-14T16:48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</w:pPr>
            <w:proofErr w:type="spellStart"/>
            <w:r w:rsidRPr="00E77082">
              <w:rPr>
                <w:rFonts w:cs="Calibri"/>
                <w:sz w:val="18"/>
                <w:szCs w:val="18"/>
              </w:rPr>
              <w:t>dop</w:t>
            </w:r>
            <w:proofErr w:type="spellEnd"/>
            <w:r w:rsidRPr="0010499C">
              <w:rPr>
                <w:rFonts w:cs="Calibri"/>
                <w:sz w:val="18"/>
                <w:szCs w:val="18"/>
                <w:lang w:val="ru-RU"/>
                <w:rPrChange w:id="2038" w:author="Shuba, Irina V" w:date="2020-01-14T16:48:00Z">
                  <w:rPr>
                    <w:rFonts w:cs="Calibri"/>
                    <w:sz w:val="18"/>
                    <w:szCs w:val="18"/>
                  </w:rPr>
                </w:rPrChange>
              </w:rPr>
              <w:t>_</w:t>
            </w:r>
            <w:proofErr w:type="spellStart"/>
            <w:r w:rsidRPr="00E77082">
              <w:rPr>
                <w:rFonts w:cs="Calibri"/>
                <w:sz w:val="18"/>
                <w:szCs w:val="18"/>
              </w:rPr>
              <w:t>sv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39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D5EAF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Доп. сведения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A47FD7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Дополнительные сведения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041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65C94115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2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4D2A4B5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3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05AB0A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4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47F7F1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3A8040" w14:textId="7777777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Ручной ввод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D9450BF" w14:textId="752AA730" w:rsidR="0010499C" w:rsidRPr="00E77082" w:rsidRDefault="0010499C" w:rsidP="0010499C">
            <w:pPr>
              <w:rPr>
                <w:ins w:id="2047" w:author="Shuba, Irina V" w:date="2020-01-14T16:15:00Z"/>
                <w:sz w:val="16"/>
                <w:szCs w:val="16"/>
                <w:lang w:val="ru-RU"/>
              </w:rPr>
            </w:pPr>
            <w:ins w:id="2048" w:author="Shuba, Irina V" w:date="2020-01-14T16:49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56DF42" w14:textId="36797BEF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</w:p>
        </w:tc>
      </w:tr>
      <w:tr w:rsidR="0010499C" w:rsidRPr="00E77082" w:rsidDel="0010499C" w14:paraId="4EC67585" w14:textId="4E19DE67" w:rsidTr="00F81F2B">
        <w:trPr>
          <w:gridAfter w:val="1"/>
          <w:wAfter w:w="1105" w:type="dxa"/>
          <w:del w:id="2050" w:author="Shuba, Irina V" w:date="2020-01-14T16:49:00Z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860F5" w14:textId="005CD65A" w:rsidR="0010499C" w:rsidDel="0010499C" w:rsidRDefault="0010499C" w:rsidP="0010499C">
            <w:pPr>
              <w:rPr>
                <w:del w:id="2051" w:author="Shuba, Irina V" w:date="2020-01-14T16:49:00Z"/>
                <w:lang w:val="ru-RU"/>
              </w:rPr>
            </w:pPr>
            <w:del w:id="2052" w:author="Shuba, Irina V" w:date="2020-01-14T16:49:00Z">
              <w:r w:rsidDel="0010499C">
                <w:rPr>
                  <w:lang w:val="ru-RU"/>
                </w:rPr>
                <w:delText>59</w:delText>
              </w:r>
            </w:del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58CB" w14:textId="50E6FEB2" w:rsidR="0010499C" w:rsidRPr="00E77082" w:rsidDel="0010499C" w:rsidRDefault="0010499C" w:rsidP="0010499C">
            <w:pPr>
              <w:rPr>
                <w:del w:id="2053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  <w:del w:id="2054" w:author="Shuba, Irina V" w:date="2020-01-14T16:49:00Z">
              <w:r w:rsidRPr="00E77082" w:rsidDel="0010499C">
                <w:delText>priz_del</w:delText>
              </w:r>
            </w:del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29A9" w14:textId="48C5D209" w:rsidR="0010499C" w:rsidRPr="00E77082" w:rsidDel="0010499C" w:rsidRDefault="0010499C" w:rsidP="0010499C">
            <w:pPr>
              <w:rPr>
                <w:del w:id="2055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  <w:del w:id="2056" w:author="Shuba, Irina V" w:date="2020-01-14T16:49:00Z">
              <w:r w:rsidRPr="00E77082" w:rsidDel="0010499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Признак удаления вагона</w:delText>
              </w:r>
            </w:del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5E310" w14:textId="68176F05" w:rsidR="0010499C" w:rsidRPr="00E77082" w:rsidDel="0010499C" w:rsidRDefault="0010499C" w:rsidP="0010499C">
            <w:pPr>
              <w:rPr>
                <w:del w:id="2057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  <w:del w:id="2058" w:author="Shuba, Irina V" w:date="2020-01-14T16:49:00Z">
              <w:r w:rsidRPr="00E77082" w:rsidDel="0010499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Признак удаления вагона</w:delText>
              </w:r>
            </w:del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94DAE2" w14:textId="4FD1B06A" w:rsidR="0010499C" w:rsidRPr="00E77082" w:rsidDel="0010499C" w:rsidRDefault="0010499C" w:rsidP="0010499C">
            <w:pPr>
              <w:rPr>
                <w:del w:id="2059" w:author="Shuba, Irina V" w:date="2020-01-14T16:49:00Z"/>
                <w:rFonts w:cs="Calibri"/>
                <w:sz w:val="20"/>
                <w:szCs w:val="20"/>
                <w:lang w:val="ru-RU"/>
              </w:rPr>
            </w:pPr>
            <w:del w:id="2060" w:author="Shuba, Irina V" w:date="2020-01-14T16:49:00Z">
              <w:r w:rsidRPr="00E77082" w:rsidDel="0010499C">
                <w:rPr>
                  <w:rFonts w:cs="Calibri"/>
                  <w:sz w:val="20"/>
                  <w:szCs w:val="20"/>
                </w:rPr>
                <w:delText>INT1</w:delText>
              </w:r>
            </w:del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D64E" w14:textId="3A69A707" w:rsidR="0010499C" w:rsidRPr="00E77082" w:rsidDel="0010499C" w:rsidRDefault="0010499C" w:rsidP="0010499C">
            <w:pPr>
              <w:rPr>
                <w:del w:id="2061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3761A" w14:textId="02398D31" w:rsidR="0010499C" w:rsidRPr="00E77082" w:rsidDel="0010499C" w:rsidRDefault="0010499C" w:rsidP="0010499C">
            <w:pPr>
              <w:rPr>
                <w:del w:id="2062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C8BE" w14:textId="74EA3583" w:rsidR="0010499C" w:rsidRPr="00E77082" w:rsidDel="0010499C" w:rsidRDefault="0010499C" w:rsidP="0010499C">
            <w:pPr>
              <w:rPr>
                <w:del w:id="2063" w:author="Shuba, Irina V" w:date="2020-01-14T16:49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0042" w14:textId="0DF62E2A" w:rsidR="0010499C" w:rsidRPr="00E77082" w:rsidDel="0010499C" w:rsidRDefault="0010499C" w:rsidP="0010499C">
            <w:pPr>
              <w:rPr>
                <w:del w:id="2064" w:author="Shuba, Irina V" w:date="2020-01-14T16:49:00Z"/>
                <w:rFonts w:cs="Calibri"/>
                <w:color w:val="000000"/>
                <w:sz w:val="16"/>
                <w:szCs w:val="16"/>
                <w:lang w:val="ru-RU"/>
              </w:rPr>
            </w:pPr>
            <w:del w:id="2065" w:author="Shuba, Irina V" w:date="2020-01-14T16:49:00Z">
              <w:r w:rsidRPr="00E77082" w:rsidDel="0010499C">
                <w:rPr>
                  <w:sz w:val="16"/>
                  <w:szCs w:val="16"/>
                  <w:lang w:val="ru-RU"/>
                </w:rPr>
                <w:delText xml:space="preserve">Автоматически при удалении вагона 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B8A6" w14:textId="3855C957" w:rsidR="0010499C" w:rsidRPr="00E77082" w:rsidDel="0010499C" w:rsidRDefault="0010499C" w:rsidP="0010499C">
            <w:pPr>
              <w:rPr>
                <w:del w:id="2066" w:author="Shuba, Irina V" w:date="2020-01-14T16:49:00Z"/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085FCC" w:rsidRPr="00E77082" w14:paraId="11EA7143" w14:textId="77777777" w:rsidTr="00F81F2B">
        <w:trPr>
          <w:ins w:id="2067" w:author="Shuba, Irina V" w:date="2020-01-14T17:00:00Z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E4B9" w14:textId="653C0D5B" w:rsidR="00085FCC" w:rsidRDefault="00085FCC" w:rsidP="00085FCC">
            <w:pPr>
              <w:rPr>
                <w:ins w:id="2068" w:author="Shuba, Irina V" w:date="2020-01-14T17:00:00Z"/>
                <w:lang w:val="ru-RU"/>
              </w:rPr>
            </w:pPr>
            <w:ins w:id="2069" w:author="Shuba, Irina V" w:date="2020-01-14T17:00:00Z">
              <w:r>
                <w:rPr>
                  <w:lang w:val="ru-RU"/>
                </w:rPr>
                <w:t>59</w:t>
              </w:r>
            </w:ins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7488D" w14:textId="3209D610" w:rsidR="00085FCC" w:rsidRPr="00E77082" w:rsidRDefault="00085FCC" w:rsidP="00085FCC">
            <w:pPr>
              <w:rPr>
                <w:ins w:id="2070" w:author="Shuba, Irina V" w:date="2020-01-14T17:00:00Z"/>
                <w:rFonts w:cs="Calibri"/>
                <w:sz w:val="18"/>
                <w:szCs w:val="18"/>
              </w:rPr>
            </w:pPr>
            <w:ins w:id="2071" w:author="Shuba, Irina V" w:date="2020-01-14T17:00:00Z">
              <w:r w:rsidRPr="00E77082">
                <w:rPr>
                  <w:rFonts w:cs="Calibri"/>
                  <w:sz w:val="18"/>
                  <w:szCs w:val="18"/>
                </w:rPr>
                <w:t>Danger</w:t>
              </w:r>
            </w:ins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71DAB" w14:textId="3E65FDF4" w:rsidR="00085FCC" w:rsidRPr="00E77082" w:rsidRDefault="00085FCC" w:rsidP="00085FCC">
            <w:pPr>
              <w:rPr>
                <w:ins w:id="2072" w:author="Shuba, Irina V" w:date="2020-01-14T17:00:00Z"/>
                <w:rFonts w:cs="Calibri"/>
                <w:color w:val="000000"/>
                <w:sz w:val="18"/>
                <w:szCs w:val="18"/>
                <w:lang w:val="ru-RU"/>
              </w:rPr>
            </w:pPr>
            <w:ins w:id="2073" w:author="Shuba, Irina V" w:date="2020-01-14T17:00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Опасный груз</w:t>
              </w:r>
            </w:ins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9F7CC" w14:textId="69CC40D2" w:rsidR="00085FCC" w:rsidRPr="00E77082" w:rsidDel="005C3A57" w:rsidRDefault="00085FCC" w:rsidP="00085FCC">
            <w:pPr>
              <w:rPr>
                <w:ins w:id="2074" w:author="Shuba, Irina V" w:date="2020-01-14T17:00:00Z"/>
                <w:rFonts w:cs="Calibri"/>
                <w:color w:val="000000"/>
                <w:sz w:val="18"/>
                <w:szCs w:val="18"/>
                <w:lang w:val="ru-RU"/>
              </w:rPr>
            </w:pPr>
            <w:ins w:id="2075" w:author="Shuba, Irina V" w:date="2020-01-14T17:00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Класс </w:t>
              </w:r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опасности груза</w:t>
              </w:r>
            </w:ins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941C4E" w14:textId="5BDFA78E" w:rsidR="00085FCC" w:rsidRPr="00E77082" w:rsidRDefault="00085FCC" w:rsidP="00085FCC">
            <w:pPr>
              <w:rPr>
                <w:ins w:id="2076" w:author="Shuba, Irina V" w:date="2020-01-14T17:00:00Z"/>
                <w:sz w:val="20"/>
                <w:szCs w:val="20"/>
              </w:rPr>
            </w:pPr>
            <w:proofErr w:type="spellStart"/>
            <w:ins w:id="2077" w:author="Shuba, Irina V" w:date="2020-01-14T17:00:00Z">
              <w:r w:rsidRPr="00E77082">
                <w:rPr>
                  <w:sz w:val="20"/>
                  <w:szCs w:val="20"/>
                </w:rPr>
                <w:t>nvarchar</w:t>
              </w:r>
              <w:proofErr w:type="spellEnd"/>
              <w:r w:rsidRPr="00E77082">
                <w:rPr>
                  <w:rFonts w:cs="Calibri"/>
                  <w:sz w:val="20"/>
                  <w:szCs w:val="20"/>
                </w:rPr>
                <w:t xml:space="preserve"> (35)</w:t>
              </w:r>
            </w:ins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EDC50" w14:textId="2E2BE8AD" w:rsidR="00085FCC" w:rsidRPr="00E77082" w:rsidRDefault="00085FCC" w:rsidP="00085FCC">
            <w:pPr>
              <w:rPr>
                <w:ins w:id="2078" w:author="Shuba, Irina V" w:date="2020-01-14T17:00:00Z"/>
                <w:rFonts w:eastAsia="ArialMT"/>
                <w:color w:val="000000"/>
                <w:sz w:val="20"/>
                <w:szCs w:val="20"/>
                <w:lang w:val="ru-RU"/>
              </w:rPr>
            </w:pPr>
            <w:ins w:id="2079" w:author="Shuba, Irina V" w:date="2020-01-14T17:00:00Z">
              <w:r w:rsidRPr="00E77082">
                <w:rPr>
                  <w:rFonts w:eastAsia="ArialMT"/>
                  <w:color w:val="000000"/>
                  <w:sz w:val="20"/>
                  <w:szCs w:val="20"/>
                  <w:lang w:val="ru-RU"/>
                </w:rPr>
                <w:t>58-</w:t>
              </w:r>
              <w:proofErr w:type="spellStart"/>
              <w:r w:rsidRPr="00E77082">
                <w:rPr>
                  <w:rFonts w:eastAsia="ArialMT"/>
                  <w:color w:val="000000"/>
                  <w:sz w:val="20"/>
                  <w:szCs w:val="20"/>
                </w:rPr>
                <w:t>Вид</w:t>
              </w:r>
              <w:proofErr w:type="spellEnd"/>
              <w:r w:rsidRPr="00E77082">
                <w:rPr>
                  <w:rFonts w:eastAsia="ArialMT"/>
                  <w:color w:val="000000"/>
                  <w:sz w:val="20"/>
                  <w:szCs w:val="20"/>
                </w:rPr>
                <w:t xml:space="preserve"> </w:t>
              </w:r>
              <w:proofErr w:type="spellStart"/>
              <w:r w:rsidRPr="00E77082">
                <w:rPr>
                  <w:rFonts w:eastAsia="ArialMT"/>
                  <w:color w:val="000000"/>
                  <w:sz w:val="20"/>
                  <w:szCs w:val="20"/>
                </w:rPr>
                <w:t>небезпеки</w:t>
              </w:r>
              <w:proofErr w:type="spellEnd"/>
              <w:r w:rsidRPr="00E77082">
                <w:rPr>
                  <w:rFonts w:eastAsia="ArialMT"/>
                  <w:color w:val="000000"/>
                  <w:sz w:val="20"/>
                  <w:szCs w:val="20"/>
                </w:rPr>
                <w:t xml:space="preserve"> </w:t>
              </w:r>
              <w:proofErr w:type="spellStart"/>
              <w:r w:rsidRPr="00E77082">
                <w:rPr>
                  <w:rFonts w:eastAsia="ArialMT"/>
                  <w:color w:val="000000"/>
                  <w:sz w:val="20"/>
                  <w:szCs w:val="20"/>
                </w:rPr>
                <w:t>вантажу</w:t>
              </w:r>
              <w:proofErr w:type="spellEnd"/>
            </w:ins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6CC32" w14:textId="77777777" w:rsidR="00085FCC" w:rsidRPr="00E77082" w:rsidRDefault="00085FCC" w:rsidP="00085FCC">
            <w:pPr>
              <w:rPr>
                <w:ins w:id="2080" w:author="Shuba, Irina V" w:date="2020-01-14T17:00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4598D" w14:textId="77777777" w:rsidR="00085FCC" w:rsidRPr="00E77082" w:rsidRDefault="00085FCC" w:rsidP="00085FCC">
            <w:pPr>
              <w:rPr>
                <w:ins w:id="2081" w:author="Shuba, Irina V" w:date="2020-01-14T17:00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C69B0" w14:textId="6589F283" w:rsidR="00085FCC" w:rsidRPr="00E77082" w:rsidRDefault="00085FCC" w:rsidP="00085FCC">
            <w:pPr>
              <w:rPr>
                <w:ins w:id="2082" w:author="Shuba, Irina V" w:date="2020-01-14T17:00:00Z"/>
                <w:rFonts w:cs="Calibri"/>
                <w:color w:val="000000"/>
                <w:sz w:val="16"/>
                <w:szCs w:val="16"/>
              </w:rPr>
            </w:pPr>
            <w:ins w:id="2083" w:author="Shuba, Irina V" w:date="2020-01-14T17:00:00Z">
              <w:r w:rsidRPr="00E77082">
                <w:rPr>
                  <w:rFonts w:cs="Calibri"/>
                  <w:color w:val="000000"/>
                  <w:sz w:val="16"/>
                  <w:szCs w:val="16"/>
                </w:rPr>
                <w:t>XML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-файл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5B41" w14:textId="7829783C" w:rsidR="00085FCC" w:rsidRDefault="00085FCC" w:rsidP="00085FCC">
            <w:pPr>
              <w:rPr>
                <w:ins w:id="2084" w:author="Shuba, Irina V" w:date="2020-01-14T17:00:00Z"/>
                <w:sz w:val="16"/>
                <w:szCs w:val="16"/>
                <w:lang w:val="ru-RU"/>
              </w:rPr>
            </w:pPr>
            <w:ins w:id="2085" w:author="Shuba, Irina V" w:date="2020-01-14T17:00:00Z"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CB00C" w14:textId="69F67E2B" w:rsidR="00085FCC" w:rsidRPr="00E77082" w:rsidRDefault="00085FCC" w:rsidP="00085FCC">
            <w:pPr>
              <w:rPr>
                <w:ins w:id="2086" w:author="Shuba, Irina V" w:date="2020-01-14T17:00:00Z"/>
                <w:sz w:val="16"/>
                <w:szCs w:val="16"/>
              </w:rPr>
            </w:pPr>
            <w:proofErr w:type="spellStart"/>
            <w:ins w:id="2087" w:author="Shuba, Irina V" w:date="2020-01-14T17:00:00Z">
              <w:r w:rsidRPr="00E77082">
                <w:rPr>
                  <w:sz w:val="16"/>
                  <w:szCs w:val="16"/>
                </w:rPr>
                <w:t>const</w:t>
              </w:r>
              <w:proofErr w:type="spellEnd"/>
            </w:ins>
          </w:p>
        </w:tc>
      </w:tr>
      <w:tr w:rsidR="00085FCC" w:rsidRPr="00E77082" w14:paraId="151EEFD1" w14:textId="77777777" w:rsidTr="00F81F2B">
        <w:trPr>
          <w:trPrChange w:id="2088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89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975884" w14:textId="6BFD5049" w:rsidR="00085FCC" w:rsidRDefault="00085FCC" w:rsidP="00085FCC">
            <w:pPr>
              <w:rPr>
                <w:lang w:val="ru-RU"/>
              </w:rPr>
            </w:pPr>
            <w:ins w:id="2090" w:author="Shuba, Irina V" w:date="2020-01-14T17:00:00Z">
              <w:r>
                <w:rPr>
                  <w:lang w:val="ru-RU"/>
                </w:rPr>
                <w:t>60</w:t>
              </w:r>
            </w:ins>
            <w:del w:id="2091" w:author="Shuba, Irina V" w:date="2020-01-14T17:00:00Z">
              <w:r w:rsidDel="00085FCC">
                <w:rPr>
                  <w:lang w:val="ru-RU"/>
                </w:rPr>
                <w:delText>60</w:delText>
              </w:r>
            </w:del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9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2B9AB0" w14:textId="03B9A985" w:rsidR="00085FCC" w:rsidRPr="00E77082" w:rsidRDefault="00085FCC" w:rsidP="00085FCC">
            <w:pPr>
              <w:rPr>
                <w:rFonts w:cs="Calibri"/>
                <w:sz w:val="18"/>
                <w:szCs w:val="18"/>
              </w:rPr>
            </w:pPr>
            <w:proofErr w:type="spellStart"/>
            <w:ins w:id="2093" w:author="Shuba, Irina V" w:date="2020-01-14T17:00:00Z">
              <w:r w:rsidRPr="00E77082">
                <w:rPr>
                  <w:rFonts w:cs="Calibri"/>
                  <w:sz w:val="18"/>
                  <w:szCs w:val="18"/>
                </w:rPr>
                <w:t>Danger_c</w:t>
              </w:r>
              <w:r>
                <w:rPr>
                  <w:rFonts w:cs="Calibri"/>
                  <w:sz w:val="18"/>
                  <w:szCs w:val="18"/>
                </w:rPr>
                <w:t>od</w:t>
              </w:r>
            </w:ins>
            <w:proofErr w:type="spellEnd"/>
            <w:del w:id="2094" w:author="Shuba, Irina V" w:date="2020-01-14T17:00:00Z">
              <w:r w:rsidRPr="00E77082" w:rsidDel="00085FCC">
                <w:rPr>
                  <w:rFonts w:cs="Calibri"/>
                  <w:sz w:val="18"/>
                  <w:szCs w:val="18"/>
                </w:rPr>
                <w:delText>Danger</w:delText>
              </w:r>
            </w:del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9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DA50DE" w14:textId="04A8F304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096" w:author="Shuba, Irina V" w:date="2020-01-14T17:00:00Z"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Класс</w:t>
              </w:r>
            </w:ins>
            <w:del w:id="2097" w:author="Shuba, Irina V" w:date="2020-01-14T17:00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Опасный груз</w:delText>
              </w:r>
            </w:del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9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5D2319" w14:textId="607F8D8F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099" w:author="Shuba, Irina V" w:date="2020-01-14T17:00:00Z">
              <w:r>
                <w:rPr>
                  <w:rFonts w:cs="Calibri"/>
                  <w:color w:val="000000"/>
                  <w:sz w:val="18"/>
                  <w:szCs w:val="18"/>
                </w:rPr>
                <w:t xml:space="preserve"> </w:t>
              </w:r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Код </w:t>
              </w:r>
              <w:r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опасного груза</w:t>
              </w:r>
            </w:ins>
            <w:del w:id="2100" w:author="Shuba, Irina V" w:date="2019-12-16T11:24:00Z">
              <w:r w:rsidRPr="00E77082" w:rsidDel="005C3A57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 xml:space="preserve">Вид </w:delText>
              </w:r>
            </w:del>
            <w:del w:id="2101" w:author="Shuba, Irina V" w:date="2020-01-14T17:00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опасности груза</w:delText>
              </w:r>
            </w:del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10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01856BD" w14:textId="18668E21" w:rsidR="00085FCC" w:rsidRPr="00E77082" w:rsidRDefault="00085FCC" w:rsidP="00085FCC">
            <w:pPr>
              <w:rPr>
                <w:rFonts w:cs="Calibri"/>
                <w:sz w:val="20"/>
                <w:szCs w:val="20"/>
              </w:rPr>
            </w:pPr>
            <w:proofErr w:type="spellStart"/>
            <w:ins w:id="2103" w:author="Shuba, Irina V" w:date="2020-01-14T17:00:00Z">
              <w:r w:rsidRPr="00E77082">
                <w:rPr>
                  <w:sz w:val="20"/>
                  <w:szCs w:val="20"/>
                </w:rPr>
                <w:t>nvarchar</w:t>
              </w:r>
              <w:proofErr w:type="spellEnd"/>
              <w:r w:rsidRPr="00E77082">
                <w:rPr>
                  <w:sz w:val="20"/>
                  <w:szCs w:val="20"/>
                </w:rPr>
                <w:t xml:space="preserve"> </w:t>
              </w:r>
              <w:r w:rsidRPr="00E77082">
                <w:rPr>
                  <w:rFonts w:cs="Calibri"/>
                  <w:sz w:val="20"/>
                  <w:szCs w:val="20"/>
                </w:rPr>
                <w:t>(</w:t>
              </w:r>
              <w:r w:rsidRPr="00E77082">
                <w:rPr>
                  <w:rFonts w:cs="Calibri"/>
                  <w:sz w:val="20"/>
                  <w:szCs w:val="20"/>
                  <w:lang w:val="ru-RU"/>
                </w:rPr>
                <w:t>10</w:t>
              </w:r>
              <w:r w:rsidRPr="00E77082">
                <w:rPr>
                  <w:rFonts w:cs="Calibri"/>
                  <w:sz w:val="20"/>
                  <w:szCs w:val="20"/>
                </w:rPr>
                <w:t>)</w:t>
              </w:r>
            </w:ins>
            <w:del w:id="2104" w:author="Shuba, Irina V" w:date="2020-01-14T17:00:00Z">
              <w:r w:rsidRPr="00E77082" w:rsidDel="00085FCC">
                <w:rPr>
                  <w:sz w:val="20"/>
                  <w:szCs w:val="20"/>
                </w:rPr>
                <w:delText>nvarchar</w:delText>
              </w:r>
              <w:r w:rsidRPr="00E77082" w:rsidDel="00085FCC">
                <w:rPr>
                  <w:rFonts w:cs="Calibri"/>
                  <w:sz w:val="20"/>
                  <w:szCs w:val="20"/>
                </w:rPr>
                <w:delText xml:space="preserve"> (35)</w:delText>
              </w:r>
            </w:del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C476A3" w14:textId="60C14301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del w:id="2106" w:author="Shuba, Irina V" w:date="2020-01-14T17:00:00Z">
              <w:r w:rsidRPr="00E77082" w:rsidDel="00085FCC">
                <w:rPr>
                  <w:rFonts w:eastAsia="ArialMT"/>
                  <w:color w:val="000000"/>
                  <w:sz w:val="20"/>
                  <w:szCs w:val="20"/>
                  <w:lang w:val="ru-RU"/>
                </w:rPr>
                <w:delText>58-</w:delText>
              </w:r>
              <w:r w:rsidRPr="00E77082" w:rsidDel="00085FCC">
                <w:rPr>
                  <w:rFonts w:eastAsia="ArialMT"/>
                  <w:color w:val="000000"/>
                  <w:sz w:val="20"/>
                  <w:szCs w:val="20"/>
                </w:rPr>
                <w:delText>Вид небезпеки вантажу</w:delText>
              </w:r>
            </w:del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7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082D39" w14:textId="77777777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8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BBADAA" w14:textId="77777777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09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B0210F3" w14:textId="31674009" w:rsidR="00085FCC" w:rsidRPr="00E77082" w:rsidRDefault="00085FC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2110" w:author="Shuba, Irina V" w:date="2020-01-14T17:00:00Z">
              <w:r w:rsidRPr="00E77082">
                <w:rPr>
                  <w:rFonts w:cs="Calibri"/>
                  <w:color w:val="000000"/>
                  <w:sz w:val="16"/>
                  <w:szCs w:val="16"/>
                </w:rPr>
                <w:t>XML</w:t>
              </w:r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-файл </w:t>
              </w:r>
            </w:ins>
            <w:del w:id="2111" w:author="Shuba, Irina V" w:date="2020-01-14T17:00:00Z">
              <w:r w:rsidRPr="00E77082" w:rsidDel="00085FCC">
                <w:rPr>
                  <w:rFonts w:cs="Calibri"/>
                  <w:color w:val="000000"/>
                  <w:sz w:val="16"/>
                  <w:szCs w:val="16"/>
                </w:rPr>
                <w:delText>XML</w:delText>
              </w:r>
              <w:r w:rsidRPr="00E77082" w:rsidDel="00085FC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-файл </w:delText>
              </w:r>
            </w:del>
            <w:del w:id="2112" w:author="Shuba, Irina V" w:date="2020-01-14T16:49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A4A1557" w14:textId="61106E03" w:rsidR="00085FCC" w:rsidRPr="0010499C" w:rsidRDefault="00085FCC" w:rsidP="00085FCC">
            <w:pPr>
              <w:rPr>
                <w:sz w:val="16"/>
                <w:szCs w:val="16"/>
                <w:lang w:val="ru-RU"/>
                <w:rPrChange w:id="2114" w:author="Shuba, Irina V" w:date="2020-01-14T16:49:00Z">
                  <w:rPr>
                    <w:sz w:val="16"/>
                    <w:szCs w:val="16"/>
                  </w:rPr>
                </w:rPrChange>
              </w:rPr>
            </w:pPr>
            <w:ins w:id="2115" w:author="Shuba, Irina V" w:date="2020-01-14T17:00:00Z">
              <w:r>
                <w:rPr>
                  <w:sz w:val="16"/>
                  <w:szCs w:val="16"/>
                  <w:lang w:val="ru-RU"/>
                </w:rPr>
                <w:t>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1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510AFA" w14:textId="4E5953A3" w:rsidR="00085FCC" w:rsidRPr="00E77082" w:rsidRDefault="00085FCC" w:rsidP="00085FCC">
            <w:pPr>
              <w:rPr>
                <w:rFonts w:cs="Calibri"/>
                <w:color w:val="000000"/>
                <w:sz w:val="16"/>
                <w:szCs w:val="16"/>
              </w:rPr>
            </w:pPr>
            <w:proofErr w:type="spellStart"/>
            <w:ins w:id="2117" w:author="Shuba, Irina V" w:date="2020-01-14T17:00:00Z">
              <w:r w:rsidRPr="00E77082">
                <w:rPr>
                  <w:sz w:val="16"/>
                  <w:szCs w:val="16"/>
                </w:rPr>
                <w:t>const</w:t>
              </w:r>
            </w:ins>
            <w:proofErr w:type="spellEnd"/>
            <w:del w:id="2118" w:author="Shuba, Irina V" w:date="2020-01-14T17:00:00Z">
              <w:r w:rsidRPr="00E77082" w:rsidDel="00085FCC">
                <w:rPr>
                  <w:sz w:val="16"/>
                  <w:szCs w:val="16"/>
                </w:rPr>
                <w:delText>const</w:delText>
              </w:r>
            </w:del>
          </w:p>
        </w:tc>
      </w:tr>
      <w:tr w:rsidR="00085FCC" w:rsidRPr="00E77082" w14:paraId="306A4EB9" w14:textId="77777777" w:rsidTr="00F81F2B">
        <w:trPr>
          <w:trPrChange w:id="211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E2D3FB" w14:textId="6FFDFB79" w:rsidR="00085FCC" w:rsidRDefault="00085FCC" w:rsidP="00085FCC">
            <w:pPr>
              <w:rPr>
                <w:lang w:val="ru-RU"/>
              </w:rPr>
            </w:pPr>
            <w:ins w:id="2121" w:author="Shuba, Irina V" w:date="2020-01-14T17:01:00Z">
              <w:r>
                <w:rPr>
                  <w:lang w:val="ru-RU"/>
                </w:rPr>
                <w:t>61</w:t>
              </w:r>
            </w:ins>
            <w:del w:id="2122" w:author="Shuba, Irina V" w:date="2020-01-14T17:00:00Z">
              <w:r w:rsidDel="00085FCC">
                <w:rPr>
                  <w:lang w:val="ru-RU"/>
                </w:rPr>
                <w:delText>61</w:delText>
              </w:r>
            </w:del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EB20B8" w14:textId="3F755D79" w:rsidR="00085FCC" w:rsidRPr="00E77082" w:rsidRDefault="007F6F73" w:rsidP="00085FCC">
            <w:pPr>
              <w:rPr>
                <w:rFonts w:cs="Calibri"/>
                <w:sz w:val="18"/>
                <w:szCs w:val="18"/>
              </w:rPr>
            </w:pPr>
            <w:proofErr w:type="spellStart"/>
            <w:ins w:id="2124" w:author="Shuba, Irina V" w:date="2020-01-14T17:03:00Z">
              <w:r>
                <w:rPr>
                  <w:rFonts w:cs="Calibri"/>
                  <w:sz w:val="18"/>
                  <w:szCs w:val="18"/>
                </w:rPr>
                <w:t>Name_sap</w:t>
              </w:r>
            </w:ins>
            <w:proofErr w:type="spellEnd"/>
            <w:del w:id="2125" w:author="Shuba, Irina V" w:date="2020-01-14T17:00:00Z">
              <w:r w:rsidR="00085FCC" w:rsidRPr="00E77082" w:rsidDel="00085FCC">
                <w:rPr>
                  <w:rFonts w:cs="Calibri"/>
                  <w:sz w:val="18"/>
                  <w:szCs w:val="18"/>
                </w:rPr>
                <w:delText>Danger_c</w:delText>
              </w:r>
            </w:del>
            <w:del w:id="2126" w:author="Shuba, Irina V" w:date="2019-12-16T11:25:00Z">
              <w:r w:rsidR="00085FCC" w:rsidRPr="00E77082" w:rsidDel="005C3A57">
                <w:rPr>
                  <w:rFonts w:cs="Calibri"/>
                  <w:sz w:val="18"/>
                  <w:szCs w:val="18"/>
                </w:rPr>
                <w:delText>l</w:delText>
              </w:r>
            </w:del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2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531932" w14:textId="7594340F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128" w:author="Shuba, Irina V" w:date="2020-01-14T17:02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Наименование груза по </w:t>
              </w:r>
              <w:r w:rsidRPr="00E77082">
                <w:rPr>
                  <w:rFonts w:cs="Calibri"/>
                  <w:color w:val="000000"/>
                  <w:sz w:val="18"/>
                  <w:szCs w:val="18"/>
                </w:rPr>
                <w:t>SAP</w:t>
              </w:r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</w:t>
              </w:r>
            </w:ins>
            <w:del w:id="2129" w:author="Shuba, Irina V" w:date="2020-01-14T17:00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Класс</w:delText>
              </w:r>
            </w:del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0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FA71A6" w14:textId="5F516AEB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131" w:author="Shuba, Irina V" w:date="2020-01-14T17:01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Наименование </w:t>
              </w:r>
              <w:proofErr w:type="gramStart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груза ,</w:t>
              </w:r>
              <w:proofErr w:type="gramEnd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указанный во входящей поставке</w:t>
              </w:r>
            </w:ins>
            <w:del w:id="2132" w:author="Shuba, Irina V" w:date="2019-12-16T11:25:00Z">
              <w:r w:rsidRPr="00E77082" w:rsidDel="005C3A57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 xml:space="preserve">Класс </w:delText>
              </w:r>
            </w:del>
            <w:del w:id="2133" w:author="Shuba, Irina V" w:date="2020-01-14T17:00:00Z">
              <w:r w:rsidRPr="00E77082" w:rsidDel="00085FC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опасного груза</w:delText>
              </w:r>
            </w:del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13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3DE6C904" w14:textId="357EC262" w:rsidR="00085FCC" w:rsidRPr="00E77082" w:rsidRDefault="00085FCC">
            <w:pPr>
              <w:rPr>
                <w:sz w:val="20"/>
                <w:szCs w:val="20"/>
                <w:lang w:val="ru-RU"/>
              </w:rPr>
            </w:pPr>
            <w:ins w:id="2135" w:author="Shuba, Irina V" w:date="2020-01-14T17:01:00Z">
              <w:r w:rsidRPr="00E77082">
                <w:rPr>
                  <w:sz w:val="20"/>
                  <w:szCs w:val="20"/>
                </w:rPr>
                <w:t>char</w:t>
              </w:r>
              <w:r w:rsidRPr="00E77082">
                <w:rPr>
                  <w:rFonts w:cs="Calibri"/>
                  <w:sz w:val="20"/>
                  <w:szCs w:val="20"/>
                </w:rPr>
                <w:t xml:space="preserve"> (</w:t>
              </w:r>
              <w:r>
                <w:rPr>
                  <w:rFonts w:cs="Calibri"/>
                  <w:sz w:val="20"/>
                  <w:szCs w:val="20"/>
                  <w:lang w:val="ru-RU"/>
                </w:rPr>
                <w:t>10</w:t>
              </w:r>
              <w:r w:rsidRPr="00E77082">
                <w:rPr>
                  <w:rFonts w:cs="Calibri"/>
                  <w:sz w:val="20"/>
                  <w:szCs w:val="20"/>
                  <w:lang w:val="ru-RU"/>
                </w:rPr>
                <w:t>0</w:t>
              </w:r>
              <w:r w:rsidRPr="00E77082">
                <w:rPr>
                  <w:rFonts w:cs="Calibri"/>
                  <w:sz w:val="20"/>
                  <w:szCs w:val="20"/>
                </w:rPr>
                <w:t>)</w:t>
              </w:r>
            </w:ins>
            <w:del w:id="2136" w:author="Shuba, Irina V" w:date="2020-01-14T17:00:00Z">
              <w:r w:rsidRPr="00E77082" w:rsidDel="00085FCC">
                <w:rPr>
                  <w:sz w:val="20"/>
                  <w:szCs w:val="20"/>
                </w:rPr>
                <w:delText xml:space="preserve">nvarchar </w:delText>
              </w:r>
              <w:r w:rsidRPr="00E77082" w:rsidDel="00085FCC">
                <w:rPr>
                  <w:rFonts w:cs="Calibri"/>
                  <w:sz w:val="20"/>
                  <w:szCs w:val="20"/>
                </w:rPr>
                <w:delText>(</w:delText>
              </w:r>
              <w:r w:rsidRPr="00E77082" w:rsidDel="00085FCC">
                <w:rPr>
                  <w:rFonts w:cs="Calibri"/>
                  <w:sz w:val="20"/>
                  <w:szCs w:val="20"/>
                  <w:lang w:val="ru-RU"/>
                </w:rPr>
                <w:delText>10</w:delText>
              </w:r>
              <w:r w:rsidRPr="00E77082" w:rsidDel="00085FCC">
                <w:rPr>
                  <w:rFonts w:cs="Calibri"/>
                  <w:sz w:val="20"/>
                  <w:szCs w:val="20"/>
                </w:rPr>
                <w:delText>)</w:delText>
              </w:r>
            </w:del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9BA84E1" w14:textId="77777777" w:rsidR="00085FCC" w:rsidRPr="00E77082" w:rsidRDefault="00085FCC" w:rsidP="00085FCC">
            <w:pPr>
              <w:rPr>
                <w:rFonts w:eastAsia="ArialMT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889130" w14:textId="77777777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3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36DC65" w14:textId="64575A87" w:rsidR="00085FCC" w:rsidRPr="00E77082" w:rsidRDefault="00085FCC" w:rsidP="00085FC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ins w:id="2140" w:author="Shuba, Irina V" w:date="2020-01-14T17:01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Опис</w:t>
              </w:r>
              <w:proofErr w:type="spellEnd"/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груза</w:t>
              </w:r>
            </w:ins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B1CF22" w14:textId="5CCC6411" w:rsidR="00085FCC" w:rsidRPr="00E77082" w:rsidRDefault="00085FC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2142" w:author="Shuba, Irina V" w:date="2020-01-14T17:01:00Z">
              <w:r w:rsidRPr="00E77082">
                <w:rPr>
                  <w:sz w:val="16"/>
                  <w:szCs w:val="16"/>
                  <w:lang w:val="ru-RU"/>
                </w:rPr>
                <w:t xml:space="preserve">ПО </w:t>
              </w:r>
              <w:r w:rsidRPr="00E77082">
                <w:rPr>
                  <w:sz w:val="16"/>
                  <w:szCs w:val="16"/>
                </w:rPr>
                <w:t>SAP</w:t>
              </w:r>
              <w:r w:rsidRPr="00E77082">
                <w:rPr>
                  <w:sz w:val="16"/>
                  <w:szCs w:val="16"/>
                  <w:lang w:val="ru-RU"/>
                </w:rPr>
                <w:t xml:space="preserve"> </w:t>
              </w:r>
            </w:ins>
            <w:del w:id="2143" w:author="Shuba, Irina V" w:date="2020-01-14T17:00:00Z">
              <w:r w:rsidRPr="00E77082" w:rsidDel="00085FCC">
                <w:rPr>
                  <w:rFonts w:cs="Calibri"/>
                  <w:color w:val="000000"/>
                  <w:sz w:val="16"/>
                  <w:szCs w:val="16"/>
                </w:rPr>
                <w:delText>XML</w:delText>
              </w:r>
              <w:r w:rsidRPr="00E77082" w:rsidDel="00085FC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-файл </w:delText>
              </w:r>
            </w:del>
            <w:del w:id="2144" w:author="Shuba, Irina V" w:date="2020-01-14T16:49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5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8C3BF0A" w14:textId="2827BF69" w:rsidR="00085FCC" w:rsidRPr="00E77082" w:rsidRDefault="00085FCC" w:rsidP="00085FCC">
            <w:pPr>
              <w:rPr>
                <w:ins w:id="2146" w:author="Shuba, Irina V" w:date="2020-01-14T16:15:00Z"/>
                <w:sz w:val="16"/>
                <w:szCs w:val="16"/>
              </w:rPr>
            </w:pPr>
            <w:ins w:id="2147" w:author="Shuba, Irina V" w:date="2020-01-14T17:01:00Z">
              <w:r>
                <w:rPr>
                  <w:sz w:val="16"/>
                  <w:szCs w:val="16"/>
                  <w:lang w:val="ru-RU"/>
                </w:rPr>
                <w:t xml:space="preserve">Из справочника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4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6406EB" w14:textId="0CFEB8CF" w:rsidR="00085FCC" w:rsidRPr="00E77082" w:rsidRDefault="00085FCC" w:rsidP="00085FCC">
            <w:pPr>
              <w:rPr>
                <w:sz w:val="16"/>
                <w:szCs w:val="16"/>
                <w:lang w:val="ru-RU"/>
              </w:rPr>
            </w:pPr>
            <w:del w:id="2149" w:author="Shuba, Irina V" w:date="2020-01-14T17:00:00Z">
              <w:r w:rsidRPr="00E77082" w:rsidDel="00085FCC">
                <w:rPr>
                  <w:sz w:val="16"/>
                  <w:szCs w:val="16"/>
                </w:rPr>
                <w:delText>const</w:delText>
              </w:r>
            </w:del>
          </w:p>
        </w:tc>
      </w:tr>
      <w:tr w:rsidR="0010499C" w:rsidRPr="00E77082" w14:paraId="419216BF" w14:textId="77777777" w:rsidTr="00F81F2B">
        <w:trPr>
          <w:trPrChange w:id="215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5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95AD1AA" w14:textId="77777777" w:rsidR="0010499C" w:rsidRPr="00343E47" w:rsidRDefault="0010499C" w:rsidP="0010499C">
            <w:pPr>
              <w:rPr>
                <w:lang w:val="ru-RU"/>
              </w:rPr>
            </w:pPr>
            <w:commentRangeStart w:id="2152"/>
            <w:r>
              <w:rPr>
                <w:lang w:val="ru-RU"/>
              </w:rPr>
              <w:t>62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5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C2A6B62" w14:textId="4FCE8722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2154"/>
            <w:del w:id="2155" w:author="Shuba, Irina V" w:date="2020-01-14T17:03:00Z">
              <w:r w:rsidRPr="00E77082" w:rsidDel="007F6F73">
                <w:rPr>
                  <w:rFonts w:cs="Calibri"/>
                  <w:color w:val="000000"/>
                  <w:sz w:val="20"/>
                  <w:szCs w:val="20"/>
                </w:rPr>
                <w:delText>name</w:delText>
              </w:r>
            </w:del>
            <w:proofErr w:type="spellStart"/>
            <w:ins w:id="2156" w:author="Shuba, Irina V" w:date="2020-01-14T17:03:00Z">
              <w:r w:rsidR="007F6F73">
                <w:rPr>
                  <w:rFonts w:cs="Calibri"/>
                  <w:color w:val="000000"/>
                  <w:sz w:val="20"/>
                  <w:szCs w:val="20"/>
                </w:rPr>
                <w:t>cod</w:t>
              </w:r>
            </w:ins>
            <w:r w:rsidRPr="00E77082">
              <w:rPr>
                <w:rFonts w:cs="Calibri"/>
                <w:color w:val="000000"/>
                <w:sz w:val="20"/>
                <w:szCs w:val="20"/>
              </w:rPr>
              <w:softHyphen/>
              <w:t>_sap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5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66558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Код груза по SAP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5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AED2950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груза прибытия, указанный во входящей поставке  </w:t>
            </w:r>
            <w:commentRangeEnd w:id="2154"/>
            <w:r>
              <w:rPr>
                <w:rStyle w:val="aff2"/>
              </w:rPr>
              <w:commentReference w:id="2154"/>
            </w:r>
            <w:r>
              <w:rPr>
                <w:rStyle w:val="aff2"/>
              </w:rPr>
              <w:commentReference w:id="2152"/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15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756BE4C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20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5CF5A7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CDDCB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9A6599" w14:textId="49502D50" w:rsidR="0010499C" w:rsidRPr="00E77082" w:rsidRDefault="00085FC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ins w:id="2163" w:author="Shuba, Irina V" w:date="2020-01-14T17:00:00Z">
              <w:r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Код ОЗМ</w:t>
              </w:r>
            </w:ins>
            <w:del w:id="2164" w:author="Shuba, Irina V" w:date="2020-01-14T16:50:00Z">
              <w:r w:rsidR="0010499C" w:rsidRPr="00E77082" w:rsidDel="0010499C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Справочник «Грузы»</w:delText>
              </w:r>
            </w:del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5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389319" w14:textId="37128173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sz w:val="16"/>
                <w:szCs w:val="16"/>
                <w:lang w:val="ru-RU"/>
              </w:rPr>
              <w:t xml:space="preserve">ПО </w:t>
            </w:r>
            <w:r w:rsidRPr="00E77082">
              <w:rPr>
                <w:sz w:val="16"/>
                <w:szCs w:val="16"/>
              </w:rPr>
              <w:t>SAP</w:t>
            </w:r>
            <w:r w:rsidRPr="00E77082">
              <w:rPr>
                <w:sz w:val="16"/>
                <w:szCs w:val="16"/>
                <w:lang w:val="ru-RU"/>
              </w:rPr>
              <w:t xml:space="preserve"> </w:t>
            </w:r>
            <w:del w:id="2166" w:author="Shuba, Irina V" w:date="2020-01-14T16:50:00Z"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,[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material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9"/>
                  <w:szCs w:val="19"/>
                  <w:lang w:val="ru-RU" w:eastAsia="ru-RU"/>
                </w:rPr>
                <w:delText xml:space="preserve"> 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code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delText>]</w:delText>
              </w:r>
              <w:r w:rsidRPr="00E77082" w:rsidDel="0010499C">
                <w:rPr>
                  <w:sz w:val="16"/>
                  <w:szCs w:val="16"/>
                  <w:lang w:val="ru-RU"/>
                </w:rPr>
                <w:delText xml:space="preserve"> или  из справочника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6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64C975" w14:textId="0F878502" w:rsidR="0010499C" w:rsidRPr="0010499C" w:rsidRDefault="0010499C" w:rsidP="0010499C">
            <w:pPr>
              <w:rPr>
                <w:ins w:id="2168" w:author="Shuba, Irina V" w:date="2020-01-14T16:15:00Z"/>
                <w:sz w:val="16"/>
                <w:szCs w:val="16"/>
                <w:lang w:val="ru-RU"/>
                <w:rPrChange w:id="2169" w:author="Shuba, Irina V" w:date="2020-01-14T16:50:00Z">
                  <w:rPr>
                    <w:ins w:id="2170" w:author="Shuba, Irina V" w:date="2020-01-14T16:15:00Z"/>
                    <w:sz w:val="16"/>
                    <w:szCs w:val="16"/>
                  </w:rPr>
                </w:rPrChange>
              </w:rPr>
            </w:pPr>
            <w:ins w:id="2171" w:author="Shuba, Irina V" w:date="2020-01-14T16:50:00Z">
              <w:r>
                <w:rPr>
                  <w:sz w:val="16"/>
                  <w:szCs w:val="16"/>
                  <w:lang w:val="ru-RU"/>
                </w:rPr>
                <w:t xml:space="preserve">Из справочника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2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56FEADD" w14:textId="1884B6C8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E77082">
              <w:rPr>
                <w:sz w:val="16"/>
                <w:szCs w:val="16"/>
              </w:rPr>
              <w:t>const</w:t>
            </w:r>
            <w:proofErr w:type="spellEnd"/>
          </w:p>
        </w:tc>
      </w:tr>
      <w:commentRangeEnd w:id="2152"/>
      <w:tr w:rsidR="0010499C" w:rsidRPr="0010499C" w14:paraId="4F8EDC52" w14:textId="77777777" w:rsidTr="00F81F2B">
        <w:trPr>
          <w:trPrChange w:id="217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7F7DE6" w14:textId="77777777" w:rsidR="0010499C" w:rsidRPr="00343E47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0D923B" w14:textId="77777777" w:rsidR="0010499C" w:rsidRPr="00E77082" w:rsidRDefault="0010499C" w:rsidP="0010499C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permission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DAFCBAF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Разрешение на выгрузку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C25C1C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Разрешение на выгрузку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178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6F87DAE3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79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5305F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0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87D9ABA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1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5A5D93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82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89FDF3" w14:textId="18841523" w:rsidR="0010499C" w:rsidRPr="0010499C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  <w:rPrChange w:id="2183" w:author="Shuba, Irina V" w:date="2020-01-14T16:50:00Z">
                  <w:rPr>
                    <w:rFonts w:cs="Calibri"/>
                    <w:color w:val="000000"/>
                    <w:sz w:val="16"/>
                    <w:szCs w:val="16"/>
                  </w:rPr>
                </w:rPrChange>
              </w:rPr>
            </w:pPr>
            <w:r w:rsidRPr="00E77082">
              <w:rPr>
                <w:sz w:val="16"/>
                <w:szCs w:val="16"/>
                <w:lang w:val="ru-RU"/>
              </w:rPr>
              <w:t>ПО</w:t>
            </w:r>
            <w:r w:rsidRPr="0010499C">
              <w:rPr>
                <w:sz w:val="16"/>
                <w:szCs w:val="16"/>
                <w:lang w:val="ru-RU"/>
                <w:rPrChange w:id="2184" w:author="Shuba, Irina V" w:date="2020-01-14T16:50:00Z">
                  <w:rPr>
                    <w:sz w:val="16"/>
                    <w:szCs w:val="16"/>
                  </w:rPr>
                </w:rPrChange>
              </w:rPr>
              <w:t xml:space="preserve"> </w:t>
            </w:r>
            <w:r w:rsidRPr="00E77082">
              <w:rPr>
                <w:sz w:val="16"/>
                <w:szCs w:val="16"/>
              </w:rPr>
              <w:t>SAP</w:t>
            </w:r>
            <w:del w:id="2185" w:author="Shuba, Irina V" w:date="2020-01-14T16:50:00Z">
              <w:r w:rsidRPr="0010499C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  <w:rPrChange w:id="2186" w:author="Shuba, Irina V" w:date="2020-01-14T16:50:00Z">
                    <w:rPr>
                      <w:rFonts w:ascii="Consolas" w:hAnsi="Consolas"/>
                      <w:color w:val="FF0000"/>
                      <w:sz w:val="16"/>
                      <w:szCs w:val="16"/>
                      <w:lang w:eastAsia="ru-RU"/>
                    </w:rPr>
                  </w:rPrChange>
                </w:rPr>
                <w:delText>,[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permission</w:delText>
              </w:r>
              <w:r w:rsidRPr="0010499C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  <w:rPrChange w:id="2187" w:author="Shuba, Irina V" w:date="2020-01-14T16:50:00Z">
                    <w:rPr>
                      <w:rFonts w:ascii="Consolas" w:hAnsi="Consolas"/>
                      <w:color w:val="FF0000"/>
                      <w:sz w:val="16"/>
                      <w:szCs w:val="16"/>
                      <w:lang w:eastAsia="ru-RU"/>
                    </w:rPr>
                  </w:rPrChange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unload</w:delText>
              </w:r>
              <w:r w:rsidRPr="0010499C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  <w:rPrChange w:id="2188" w:author="Shuba, Irina V" w:date="2020-01-14T16:50:00Z">
                    <w:rPr>
                      <w:rFonts w:ascii="Consolas" w:hAnsi="Consolas"/>
                      <w:color w:val="FF0000"/>
                      <w:sz w:val="16"/>
                      <w:szCs w:val="16"/>
                      <w:lang w:eastAsia="ru-RU"/>
                    </w:rPr>
                  </w:rPrChange>
                </w:rPr>
                <w:delText>_</w:delText>
              </w:r>
              <w:r w:rsidRPr="00E77082" w:rsidDel="0010499C">
                <w:rPr>
                  <w:rFonts w:ascii="Consolas" w:hAnsi="Consolas"/>
                  <w:color w:val="FF0000"/>
                  <w:sz w:val="16"/>
                  <w:szCs w:val="16"/>
                  <w:lang w:eastAsia="ru-RU"/>
                </w:rPr>
                <w:delText>sap</w:delText>
              </w:r>
              <w:r w:rsidRPr="0010499C" w:rsidDel="0010499C"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  <w:rPrChange w:id="2189" w:author="Shuba, Irina V" w:date="2020-01-14T16:50:00Z">
                    <w:rPr>
                      <w:rFonts w:ascii="Consolas" w:hAnsi="Consolas"/>
                      <w:color w:val="FF0000"/>
                      <w:sz w:val="16"/>
                      <w:szCs w:val="16"/>
                      <w:lang w:eastAsia="ru-RU"/>
                    </w:rPr>
                  </w:rPrChange>
                </w:rPr>
                <w:delText xml:space="preserve">] </w:delText>
              </w:r>
            </w:del>
            <w:ins w:id="2190" w:author="Shuba, Irina V" w:date="2020-01-14T16:50:00Z">
              <w:r>
                <w:rPr>
                  <w:rFonts w:ascii="Consolas" w:hAnsi="Consolas"/>
                  <w:color w:val="FF0000"/>
                  <w:sz w:val="16"/>
                  <w:szCs w:val="16"/>
                  <w:lang w:val="ru-RU" w:eastAsia="ru-RU"/>
                </w:rPr>
                <w:t xml:space="preserve"> </w:t>
              </w:r>
            </w:ins>
            <w:del w:id="2191" w:author="Shuba, Irina V" w:date="2020-01-14T16:50:00Z">
              <w:r w:rsidRPr="0010499C" w:rsidDel="0010499C">
                <w:rPr>
                  <w:rFonts w:ascii="Consolas" w:hAnsi="Consolas"/>
                  <w:sz w:val="16"/>
                  <w:szCs w:val="16"/>
                  <w:lang w:val="ru-RU" w:eastAsia="ru-RU"/>
                  <w:rPrChange w:id="2192" w:author="Shuba, Irina V" w:date="2020-01-14T16:50:00Z">
                    <w:rPr>
                      <w:rFonts w:ascii="Consolas" w:hAnsi="Consolas"/>
                      <w:sz w:val="16"/>
                      <w:szCs w:val="16"/>
                      <w:lang w:eastAsia="ru-RU"/>
                    </w:rPr>
                  </w:rPrChange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16A28E" w14:textId="2160C576" w:rsidR="0010499C" w:rsidRPr="0010499C" w:rsidRDefault="0010499C" w:rsidP="0010499C">
            <w:pPr>
              <w:rPr>
                <w:ins w:id="2194" w:author="Shuba, Irina V" w:date="2020-01-14T16:15:00Z"/>
                <w:rFonts w:cs="Calibri"/>
                <w:color w:val="000000"/>
                <w:sz w:val="16"/>
                <w:szCs w:val="16"/>
                <w:lang w:val="ru-RU"/>
                <w:rPrChange w:id="2195" w:author="Shuba, Irina V" w:date="2020-01-14T16:50:00Z">
                  <w:rPr>
                    <w:ins w:id="2196" w:author="Shuba, Irina V" w:date="2020-01-14T16:15:00Z"/>
                    <w:rFonts w:cs="Calibri"/>
                    <w:color w:val="000000"/>
                    <w:sz w:val="16"/>
                    <w:szCs w:val="16"/>
                  </w:rPr>
                </w:rPrChange>
              </w:rPr>
            </w:pPr>
            <w:ins w:id="2197" w:author="Shuba, Irina V" w:date="2020-01-14T16:50:00Z">
              <w:r w:rsidRPr="00961A17">
                <w:rPr>
                  <w:rFonts w:ascii="Consolas" w:hAnsi="Consolas"/>
                  <w:sz w:val="16"/>
                  <w:szCs w:val="16"/>
                  <w:lang w:val="ru-RU" w:eastAsia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19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E02241" w14:textId="53916D30" w:rsidR="0010499C" w:rsidRPr="0010499C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  <w:rPrChange w:id="2199" w:author="Shuba, Irina V" w:date="2020-01-14T16:50:00Z">
                  <w:rPr>
                    <w:rFonts w:cs="Calibri"/>
                    <w:color w:val="000000"/>
                    <w:sz w:val="16"/>
                    <w:szCs w:val="16"/>
                  </w:rPr>
                </w:rPrChange>
              </w:rPr>
            </w:pPr>
          </w:p>
        </w:tc>
      </w:tr>
      <w:tr w:rsidR="0010499C" w:rsidRPr="00831565" w14:paraId="7A8E01A5" w14:textId="77777777" w:rsidTr="00F81F2B">
        <w:trPr>
          <w:trPrChange w:id="220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A72549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64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54E1FC9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date_rem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3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2639AF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2204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ремонта</w:t>
            </w:r>
            <w:commentRangeEnd w:id="2204"/>
            <w:r>
              <w:rPr>
                <w:rStyle w:val="aff2"/>
              </w:rPr>
              <w:commentReference w:id="2204"/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7FDC5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ремонта, который планируется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0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4E34F9C7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rFonts w:cs="Calibri"/>
                <w:sz w:val="20"/>
                <w:szCs w:val="20"/>
              </w:rPr>
              <w:t>DATE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15F310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E84B9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0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9A95B6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0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23DC40" w14:textId="3F51CCF5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  <w:del w:id="2211" w:author="Shuba, Irina V" w:date="2020-01-14T16:51:00Z">
              <w:r w:rsidRPr="00E77082" w:rsidDel="0010499C">
                <w:rPr>
                  <w:sz w:val="16"/>
                  <w:szCs w:val="16"/>
                  <w:lang w:val="ru-RU"/>
                </w:rPr>
                <w:delText>Ручной ввод или из справочника</w:delText>
              </w:r>
            </w:del>
            <w:ins w:id="2212" w:author="Shuba, Irina V" w:date="2020-01-14T16:51:00Z">
              <w:r>
                <w:rPr>
                  <w:sz w:val="16"/>
                  <w:szCs w:val="16"/>
                  <w:lang w:val="ru-RU"/>
                </w:rPr>
                <w:t>Автоматически с базы УЗ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F897022" w14:textId="1578EFF2" w:rsidR="0010499C" w:rsidRPr="00E77082" w:rsidRDefault="0010499C" w:rsidP="0010499C">
            <w:pPr>
              <w:rPr>
                <w:ins w:id="221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215" w:author="Shuba, Irina V" w:date="2020-01-14T16:51:00Z">
              <w:r>
                <w:rPr>
                  <w:sz w:val="16"/>
                  <w:szCs w:val="16"/>
                  <w:lang w:val="ru-RU"/>
                </w:rPr>
                <w:t>Автоматически с базы УЗ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C563AF" w14:textId="3866EC71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3551AA" w14:paraId="0C6DF508" w14:textId="77777777" w:rsidTr="00F81F2B">
        <w:trPr>
          <w:trPrChange w:id="221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E20550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65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1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DF296F7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otkl_ves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E9677D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Разница веса, тн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D7F70F5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Разница веса, тн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2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0D1D2D4A" w14:textId="77777777" w:rsidR="0010499C" w:rsidRPr="00E77082" w:rsidRDefault="0010499C" w:rsidP="0010499C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35F31E5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09F90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A27AE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6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5193BC" w14:textId="77777777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  <w:r w:rsidRPr="00E77082">
              <w:rPr>
                <w:sz w:val="16"/>
                <w:szCs w:val="16"/>
                <w:lang w:val="ru-RU"/>
              </w:rPr>
              <w:t xml:space="preserve">Автоматически . Разница между полями 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vesg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per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softHyphen/>
              <w:t xml:space="preserve"> - 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2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D5A42D" w14:textId="1E746FB4" w:rsidR="0010499C" w:rsidRPr="00E77082" w:rsidRDefault="0010499C" w:rsidP="0010499C">
            <w:pPr>
              <w:rPr>
                <w:ins w:id="2228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proofErr w:type="gramStart"/>
            <w:ins w:id="2229" w:author="Shuba, Irina V" w:date="2020-01-14T16:51:00Z">
              <w:r w:rsidRPr="00E77082">
                <w:rPr>
                  <w:sz w:val="16"/>
                  <w:szCs w:val="16"/>
                  <w:lang w:val="ru-RU"/>
                </w:rPr>
                <w:t>Автоматически .</w:t>
              </w:r>
              <w:proofErr w:type="gramEnd"/>
              <w:r w:rsidRPr="00E77082">
                <w:rPr>
                  <w:sz w:val="16"/>
                  <w:szCs w:val="16"/>
                  <w:lang w:val="ru-RU"/>
                </w:rPr>
                <w:t xml:space="preserve"> Разница между полями </w:t>
              </w:r>
              <w:proofErr w:type="spellStart"/>
              <w:r w:rsidRPr="00E77082">
                <w:rPr>
                  <w:rFonts w:cs="Calibri"/>
                  <w:color w:val="000000"/>
                  <w:sz w:val="20"/>
                  <w:szCs w:val="20"/>
                </w:rPr>
                <w:t>vesg</w:t>
              </w:r>
              <w:proofErr w:type="spellEnd"/>
              <w:r w:rsidRPr="00E77082">
                <w:rPr>
                  <w:rFonts w:cs="Calibri"/>
                  <w:color w:val="000000"/>
                  <w:sz w:val="20"/>
                  <w:szCs w:val="20"/>
                  <w:lang w:val="ru-RU"/>
                </w:rPr>
                <w:t>_</w:t>
              </w:r>
              <w:r w:rsidRPr="00E77082">
                <w:rPr>
                  <w:rFonts w:cs="Calibri"/>
                  <w:color w:val="000000"/>
                  <w:sz w:val="20"/>
                  <w:szCs w:val="20"/>
                </w:rPr>
                <w:t>per</w:t>
              </w:r>
              <w:r w:rsidRPr="00E77082">
                <w:rPr>
                  <w:rFonts w:cs="Calibri"/>
                  <w:color w:val="000000"/>
                  <w:sz w:val="20"/>
                  <w:szCs w:val="20"/>
                  <w:lang w:val="ru-RU"/>
                </w:rPr>
                <w:softHyphen/>
                <w:t xml:space="preserve"> - </w:t>
              </w:r>
              <w:proofErr w:type="spellStart"/>
              <w:r w:rsidRPr="00E77082">
                <w:rPr>
                  <w:rFonts w:cs="Calibri"/>
                  <w:color w:val="000000"/>
                  <w:sz w:val="20"/>
                  <w:szCs w:val="20"/>
                </w:rPr>
                <w:t>vesg</w:t>
              </w:r>
            </w:ins>
            <w:proofErr w:type="spellEnd"/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79D6665" w14:textId="369FB453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E77082" w14:paraId="74CC1586" w14:textId="77777777" w:rsidTr="00F81F2B">
        <w:trPr>
          <w:trPrChange w:id="223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15DDA31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66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888309" w14:textId="2425407B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AF4DA5">
              <w:rPr>
                <w:color w:val="000000"/>
                <w:highlight w:val="green"/>
                <w:rPrChange w:id="2234" w:author="Shuba, Irina V" w:date="2019-12-13T13:44:00Z">
                  <w:rPr>
                    <w:color w:val="000000"/>
                  </w:rPr>
                </w:rPrChange>
              </w:rPr>
              <w:t>dat_p</w:t>
            </w:r>
            <w:ins w:id="2235" w:author="Shuba, Irina V" w:date="2019-12-13T13:44:00Z">
              <w:r w:rsidRPr="00AF4DA5">
                <w:rPr>
                  <w:color w:val="000000"/>
                  <w:highlight w:val="green"/>
                  <w:rPrChange w:id="2236" w:author="Shuba, Irina V" w:date="2019-12-13T13:44:00Z">
                    <w:rPr>
                      <w:color w:val="000000"/>
                    </w:rPr>
                  </w:rPrChange>
                </w:rPr>
                <w:t>r</w:t>
              </w:r>
            </w:ins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17C63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3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1BEC9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3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114F668C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DATE TIME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E1DC3A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E8B43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5773A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FDCD26" w14:textId="657A419E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  <w:proofErr w:type="gramStart"/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Автоматически </w:t>
            </w:r>
            <w:del w:id="2244" w:author="Shuba, Irina V" w:date="2020-01-14T16:52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с таблицы ПОЕЗДОВ</w:delText>
              </w:r>
            </w:del>
            <w:ins w:id="2245" w:author="Shuba, Irina V" w:date="2020-01-14T16:52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,</w:t>
              </w:r>
              <w:proofErr w:type="gramEnd"/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данные МТ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887FA1" w14:textId="518D07C3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ins w:id="2247" w:author="Shuba, Irina V" w:date="2020-01-14T16:52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48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CB41D13" w14:textId="4A082BE3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E77082" w14:paraId="1886983D" w14:textId="77777777" w:rsidTr="00F81F2B">
        <w:trPr>
          <w:trPrChange w:id="2249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0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62BBA7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67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1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AC5C6D0" w14:textId="77777777" w:rsidR="0010499C" w:rsidRPr="00E77082" w:rsidRDefault="0010499C" w:rsidP="0010499C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color w:val="000000"/>
              </w:rPr>
              <w:t>stn</w:t>
            </w:r>
            <w:r w:rsidRPr="00E77082">
              <w:rPr>
                <w:color w:val="000000"/>
              </w:rPr>
              <w:softHyphen/>
            </w:r>
            <w:r w:rsidRPr="00E77082">
              <w:rPr>
                <w:color w:val="000000"/>
              </w:rPr>
              <w:softHyphen/>
              <w:t>_pr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690EE7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96D78C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Станция примыкания на которую прибыл поезд.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5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17BF415D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INT1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F3B42D0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7ED79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2288C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5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E57BCD" w14:textId="1D5924AD" w:rsidR="0010499C" w:rsidRPr="00E77082" w:rsidRDefault="0010499C" w:rsidP="0010499C">
            <w:pPr>
              <w:rPr>
                <w:sz w:val="16"/>
                <w:szCs w:val="16"/>
                <w:lang w:val="ru-RU"/>
              </w:rPr>
            </w:pPr>
            <w:ins w:id="2259" w:author="Shuba, Irina V" w:date="2020-01-14T16:52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Выбор из справочника</w:t>
              </w:r>
            </w:ins>
            <w:del w:id="2260" w:author="Shuba, Irina V" w:date="2020-01-14T16:52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Автоматически с таблицы ПОЕЗДОВ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1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3A57BA" w14:textId="72340624" w:rsidR="0010499C" w:rsidRPr="00E77082" w:rsidRDefault="0010499C" w:rsidP="0010499C">
            <w:pPr>
              <w:rPr>
                <w:ins w:id="2262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263" w:author="Shuba, Irina V" w:date="2020-01-14T16:52:00Z">
              <w:r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Выбор из справочника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4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CB54F2" w14:textId="2D950700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4730B2" w:rsidRPr="00E77082" w14:paraId="1F4847DD" w14:textId="77777777" w:rsidTr="00F81F2B">
        <w:trPr>
          <w:trPrChange w:id="2265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6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8B2B35" w14:textId="77777777" w:rsidR="004730B2" w:rsidRDefault="004730B2" w:rsidP="004730B2">
            <w:pPr>
              <w:rPr>
                <w:lang w:val="ru-RU"/>
              </w:rPr>
            </w:pPr>
            <w:r>
              <w:rPr>
                <w:lang w:val="ru-RU"/>
              </w:rPr>
              <w:t>68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7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05824C" w14:textId="77777777" w:rsidR="004730B2" w:rsidRPr="00E77082" w:rsidRDefault="004730B2" w:rsidP="004730B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color w:val="000000"/>
              </w:rPr>
              <w:t>numb</w:t>
            </w:r>
            <w:r w:rsidRPr="00E77082">
              <w:rPr>
                <w:color w:val="000000"/>
                <w:lang w:val="ru-RU"/>
              </w:rPr>
              <w:t>_</w:t>
            </w:r>
            <w:r w:rsidRPr="00E77082">
              <w:rPr>
                <w:color w:val="000000"/>
              </w:rPr>
              <w:t>p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A6462C5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№ поезда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6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82DEC25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№ поезда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7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4C91358" w14:textId="77777777" w:rsidR="004730B2" w:rsidRPr="00E77082" w:rsidRDefault="004730B2" w:rsidP="004730B2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 (5)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F7F0E2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2E0E6BF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900DC4C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0FF7DA" w14:textId="7FED325A" w:rsidR="004730B2" w:rsidRPr="00E77082" w:rsidRDefault="004730B2" w:rsidP="004730B2">
            <w:pPr>
              <w:rPr>
                <w:sz w:val="16"/>
                <w:szCs w:val="16"/>
                <w:lang w:val="ru-RU"/>
              </w:rPr>
            </w:pPr>
            <w:proofErr w:type="gramStart"/>
            <w:ins w:id="2275" w:author="Shuba, Irina V" w:date="2020-01-14T16:52:00Z">
              <w:r w:rsidRPr="006B722F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 ,</w:t>
              </w:r>
              <w:proofErr w:type="gramEnd"/>
              <w:r w:rsidRPr="006B722F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данные МТ</w:t>
              </w:r>
            </w:ins>
            <w:del w:id="2276" w:author="Shuba, Irina V" w:date="2020-01-14T16:52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Автоматически с таблицы ПОЕЗДОВ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7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E6711D0" w14:textId="5F9BA8EA" w:rsidR="004730B2" w:rsidRPr="00E77082" w:rsidRDefault="004730B2" w:rsidP="004730B2">
            <w:pPr>
              <w:rPr>
                <w:ins w:id="2278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279" w:author="Shuba, Irina V" w:date="2020-01-14T16:52:00Z">
              <w:r w:rsidRPr="001D245D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0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A41F0E" w14:textId="5E445468" w:rsidR="004730B2" w:rsidRPr="00E77082" w:rsidRDefault="004730B2" w:rsidP="004730B2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4730B2" w:rsidRPr="00E77082" w14:paraId="3F2A77A5" w14:textId="77777777" w:rsidTr="00F81F2B">
        <w:trPr>
          <w:trPrChange w:id="2281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2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2F9B749" w14:textId="77777777" w:rsidR="004730B2" w:rsidRDefault="004730B2" w:rsidP="004730B2">
            <w:pPr>
              <w:rPr>
                <w:lang w:val="ru-RU"/>
              </w:rPr>
            </w:pPr>
            <w:r>
              <w:rPr>
                <w:lang w:val="ru-RU"/>
              </w:rPr>
              <w:t>69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3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F948BB" w14:textId="77777777" w:rsidR="004730B2" w:rsidRPr="00E77082" w:rsidRDefault="004730B2" w:rsidP="004730B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color w:val="000000"/>
              </w:rPr>
              <w:t>indx</w:t>
            </w:r>
            <w:r w:rsidRPr="00E77082">
              <w:rPr>
                <w:color w:val="000000"/>
                <w:lang w:val="ru-RU"/>
              </w:rPr>
              <w:t>_</w:t>
            </w:r>
            <w:r w:rsidRPr="00E77082">
              <w:rPr>
                <w:color w:val="000000"/>
              </w:rPr>
              <w:t>p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4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680646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Индекс поезда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5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FC58B30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Индекс поезда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286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18798F86" w14:textId="77777777" w:rsidR="004730B2" w:rsidRPr="00E77082" w:rsidRDefault="004730B2" w:rsidP="004730B2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 (20)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7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83CE6A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8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927DF7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89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7F7552D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0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8BA7A4" w14:textId="49B1AD0B" w:rsidR="004730B2" w:rsidRPr="00E77082" w:rsidRDefault="004730B2" w:rsidP="004730B2">
            <w:pPr>
              <w:rPr>
                <w:sz w:val="16"/>
                <w:szCs w:val="16"/>
                <w:lang w:val="ru-RU"/>
              </w:rPr>
            </w:pPr>
            <w:proofErr w:type="gramStart"/>
            <w:ins w:id="2291" w:author="Shuba, Irina V" w:date="2020-01-14T16:52:00Z">
              <w:r w:rsidRPr="006B722F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Автоматически ,</w:t>
              </w:r>
              <w:proofErr w:type="gramEnd"/>
              <w:r w:rsidRPr="006B722F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 данные МТ</w:t>
              </w:r>
            </w:ins>
            <w:del w:id="2292" w:author="Shuba, Irina V" w:date="2020-01-14T16:52:00Z">
              <w:r w:rsidRPr="00E77082" w:rsidDel="0010499C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Автоматически с таблицы ПОЕЗДОВ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FFE9BB" w14:textId="71AC1071" w:rsidR="004730B2" w:rsidRPr="00E77082" w:rsidRDefault="004730B2" w:rsidP="004730B2">
            <w:pPr>
              <w:rPr>
                <w:ins w:id="229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295" w:author="Shuba, Irina V" w:date="2020-01-14T16:52:00Z">
              <w:r w:rsidRPr="001D245D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AB2801" w14:textId="53235850" w:rsidR="004730B2" w:rsidRPr="00E77082" w:rsidRDefault="004730B2" w:rsidP="004730B2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4730B2" w:rsidRPr="00831565" w14:paraId="611AABC0" w14:textId="77777777" w:rsidTr="00F81F2B">
        <w:trPr>
          <w:trPrChange w:id="229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B3CC124" w14:textId="77777777" w:rsidR="004730B2" w:rsidRDefault="004730B2" w:rsidP="004730B2">
            <w:pPr>
              <w:rPr>
                <w:lang w:val="ru-RU"/>
              </w:rPr>
            </w:pPr>
            <w:r>
              <w:rPr>
                <w:lang w:val="ru-RU"/>
              </w:rPr>
              <w:t>70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9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4CA77DE" w14:textId="77777777" w:rsidR="004730B2" w:rsidRPr="00E77082" w:rsidRDefault="004730B2" w:rsidP="004730B2">
            <w:pPr>
              <w:rPr>
                <w:color w:val="000000"/>
              </w:rPr>
            </w:pPr>
            <w:r w:rsidRPr="00E77082">
              <w:rPr>
                <w:color w:val="000000"/>
              </w:rPr>
              <w:t>user1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0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6547CE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Пользователь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1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680809B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Создание строки данных 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02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AD27AD2" w14:textId="77777777" w:rsidR="004730B2" w:rsidRPr="00E77082" w:rsidRDefault="004730B2" w:rsidP="004730B2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 (30)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3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BEB330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4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9ED1DAA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5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897EBCF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6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73E3100" w14:textId="6480795F" w:rsidR="004730B2" w:rsidRPr="00E77082" w:rsidRDefault="004730B2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Автоматически </w:t>
            </w:r>
            <w:commentRangeStart w:id="2307"/>
            <w:del w:id="2308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с возможностью корректировки</w:delText>
              </w:r>
              <w:commentRangeEnd w:id="2307"/>
              <w:r w:rsidDel="004730B2">
                <w:rPr>
                  <w:rStyle w:val="aff2"/>
                </w:rPr>
                <w:commentReference w:id="2307"/>
              </w:r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.</w:delText>
              </w:r>
              <w:r w:rsidRPr="00E77082" w:rsidDel="004730B2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 xml:space="preserve"> При сохранении данных информации по вагону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0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3FA01A" w14:textId="275350E0" w:rsidR="004730B2" w:rsidRPr="00E77082" w:rsidRDefault="004730B2" w:rsidP="004730B2">
            <w:pPr>
              <w:rPr>
                <w:ins w:id="2310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11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Автоматически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2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EAADCE" w14:textId="2DB6574B" w:rsidR="004730B2" w:rsidRPr="00E77082" w:rsidRDefault="004730B2" w:rsidP="004730B2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4730B2" w:rsidRPr="00831565" w14:paraId="4D8272C3" w14:textId="77777777" w:rsidTr="00F81F2B">
        <w:trPr>
          <w:trPrChange w:id="231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73BBE83" w14:textId="77777777" w:rsidR="004730B2" w:rsidRDefault="004730B2" w:rsidP="004730B2">
            <w:pPr>
              <w:rPr>
                <w:lang w:val="ru-RU"/>
              </w:rPr>
            </w:pPr>
            <w:r>
              <w:rPr>
                <w:lang w:val="ru-RU"/>
              </w:rPr>
              <w:t>71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A0898A9" w14:textId="77777777" w:rsidR="004730B2" w:rsidRPr="00E77082" w:rsidRDefault="004730B2" w:rsidP="004730B2">
            <w:pPr>
              <w:rPr>
                <w:color w:val="000000"/>
              </w:rPr>
            </w:pPr>
            <w:r w:rsidRPr="00E77082">
              <w:rPr>
                <w:color w:val="000000"/>
              </w:rPr>
              <w:t>user2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6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D5428B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Пользователь 2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7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E669C58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Корректировка последняя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18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2188D19C" w14:textId="77777777" w:rsidR="004730B2" w:rsidRPr="00E77082" w:rsidRDefault="004730B2" w:rsidP="004730B2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 (30)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19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DE07E5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0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8E194D7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1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117BBDF" w14:textId="77777777" w:rsidR="004730B2" w:rsidRPr="00E77082" w:rsidRDefault="004730B2" w:rsidP="004730B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2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68F2398" w14:textId="049CB406" w:rsidR="004730B2" w:rsidRPr="00E77082" w:rsidRDefault="004730B2">
            <w:pPr>
              <w:rPr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Автоматически </w:t>
            </w:r>
            <w:del w:id="2323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с возможностью корректировки. </w:delText>
              </w:r>
              <w:r w:rsidRPr="00E77082" w:rsidDel="004730B2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При корректировки данных информации по вагону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4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B85864" w14:textId="42527166" w:rsidR="004730B2" w:rsidRPr="00E77082" w:rsidRDefault="004730B2" w:rsidP="004730B2">
            <w:pPr>
              <w:rPr>
                <w:ins w:id="2325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26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 xml:space="preserve">Автоматически 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7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553FEE" w14:textId="6EEDE6B3" w:rsidR="004730B2" w:rsidRPr="00E77082" w:rsidRDefault="004730B2" w:rsidP="004730B2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02A3EF1A" w14:textId="77777777" w:rsidTr="00F81F2B">
        <w:trPr>
          <w:trPrChange w:id="2328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29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07992DC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72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0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03CA99" w14:textId="77777777" w:rsidR="0010499C" w:rsidRPr="00E77082" w:rsidRDefault="0010499C" w:rsidP="0010499C">
            <w:pPr>
              <w:rPr>
                <w:color w:val="000000"/>
              </w:rPr>
            </w:pPr>
            <w:r w:rsidRPr="00E77082">
              <w:rPr>
                <w:color w:val="000000"/>
              </w:rPr>
              <w:t>zpu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1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3805720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ЗПУ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2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D9B571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Запорно-пломбировочное устройство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33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6B68FFEB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 (30)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4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62ED02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5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CF47D0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6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6E327E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7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093CC49" w14:textId="5CCF01F5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2338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39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F483F9" w14:textId="04549144" w:rsidR="0010499C" w:rsidRPr="00E77082" w:rsidRDefault="004730B2" w:rsidP="0010499C">
            <w:pPr>
              <w:rPr>
                <w:ins w:id="2340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41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2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10F56C" w14:textId="3623B571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5E0220D2" w14:textId="77777777" w:rsidTr="00F81F2B">
        <w:trPr>
          <w:trPrChange w:id="2343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4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6187B21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73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5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389FA7" w14:textId="749DBE14" w:rsidR="0010499C" w:rsidRPr="00E77082" w:rsidRDefault="0010499C" w:rsidP="0010499C">
            <w:pPr>
              <w:rPr>
                <w:color w:val="000000"/>
              </w:rPr>
            </w:pPr>
            <w:del w:id="2346" w:author="Shuba, Irina V" w:date="2019-12-16T11:19:00Z">
              <w:r w:rsidRPr="00E77082" w:rsidDel="00B12F68">
                <w:rPr>
                  <w:rFonts w:cs="Calibri"/>
                  <w:color w:val="000000"/>
                  <w:sz w:val="20"/>
                  <w:szCs w:val="20"/>
                </w:rPr>
                <w:delText>nomer_k</w:delText>
              </w:r>
            </w:del>
            <w:ins w:id="2347" w:author="Shuba, Irina V" w:date="2019-12-16T11:19:00Z">
              <w:r w:rsidRPr="00B12F68">
                <w:rPr>
                  <w:rFonts w:cs="Calibri"/>
                  <w:color w:val="000000"/>
                  <w:sz w:val="20"/>
                  <w:szCs w:val="20"/>
                </w:rPr>
                <w:t>nom_cont</w:t>
              </w:r>
            </w:ins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8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B51A22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№ контейнера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49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5C6C63A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контейнера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50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5AF75E9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 (</w:t>
            </w:r>
            <w:r w:rsidRPr="00E77082">
              <w:rPr>
                <w:sz w:val="20"/>
                <w:szCs w:val="20"/>
                <w:lang w:val="ru-RU"/>
              </w:rPr>
              <w:t>15</w:t>
            </w:r>
            <w:r w:rsidRPr="00E77082">
              <w:rPr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1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4B597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2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0B4F531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3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2F180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4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EBA1D2A" w14:textId="5BEDD76F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2355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F037788" w14:textId="19DA0490" w:rsidR="0010499C" w:rsidRPr="00E77082" w:rsidRDefault="004730B2" w:rsidP="0010499C">
            <w:pPr>
              <w:rPr>
                <w:ins w:id="2357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58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5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4FD8C75" w14:textId="4977ABB7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06FDA0F6" w14:textId="77777777" w:rsidTr="00F81F2B">
        <w:trPr>
          <w:trPrChange w:id="2360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1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12B1FA99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74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2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E77F0C" w14:textId="39C94D6A" w:rsidR="0010499C" w:rsidRPr="00E77082" w:rsidRDefault="0010499C" w:rsidP="0010499C">
            <w:pPr>
              <w:rPr>
                <w:color w:val="000000"/>
              </w:rPr>
            </w:pPr>
            <w:del w:id="2363" w:author="Shuba, Irina V" w:date="2019-12-16T11:19:00Z">
              <w:r w:rsidRPr="00E77082" w:rsidDel="00B12F68">
                <w:rPr>
                  <w:color w:val="000000"/>
                </w:rPr>
                <w:delText>tip_k</w:delText>
              </w:r>
            </w:del>
            <w:ins w:id="2364" w:author="Shuba, Irina V" w:date="2019-12-16T11:19:00Z">
              <w:r w:rsidRPr="00B12F68">
                <w:rPr>
                  <w:color w:val="000000"/>
                </w:rPr>
                <w:t>kod_tiporazmer</w:t>
              </w:r>
            </w:ins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5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C01C36D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Типоразмер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6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AB3252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Типоразмер контейнера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67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55A55356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 (</w:t>
            </w:r>
            <w:r w:rsidRPr="00E77082">
              <w:rPr>
                <w:sz w:val="20"/>
                <w:szCs w:val="20"/>
                <w:lang w:val="ru-RU"/>
              </w:rPr>
              <w:t>5</w:t>
            </w:r>
            <w:r w:rsidRPr="00E77082">
              <w:rPr>
                <w:sz w:val="20"/>
                <w:szCs w:val="20"/>
              </w:rPr>
              <w:t>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8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27AE1F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69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F3C4EE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0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7AC8D6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1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1BA5268" w14:textId="570D977D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2372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3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05127B1" w14:textId="300F53C6" w:rsidR="0010499C" w:rsidRPr="00E77082" w:rsidRDefault="004730B2" w:rsidP="0010499C">
            <w:pPr>
              <w:rPr>
                <w:ins w:id="2374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75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6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3F84862" w14:textId="130D4D0A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1362E9E3" w14:textId="77777777" w:rsidTr="00F81F2B">
        <w:trPr>
          <w:trPrChange w:id="2377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8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B14AA2D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75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79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2D14BA6" w14:textId="3C721CD4" w:rsidR="0010499C" w:rsidRPr="00E77082" w:rsidRDefault="0010499C" w:rsidP="0010499C">
            <w:pPr>
              <w:rPr>
                <w:color w:val="000000"/>
                <w:lang w:val="ru-RU"/>
              </w:rPr>
            </w:pPr>
            <w:del w:id="2380" w:author="Shuba, Irina V" w:date="2019-12-16T11:17:00Z">
              <w:r w:rsidRPr="00E77082" w:rsidDel="00B12F68">
                <w:rPr>
                  <w:rFonts w:cs="Calibri"/>
                  <w:color w:val="000000"/>
                  <w:sz w:val="20"/>
                  <w:szCs w:val="20"/>
                </w:rPr>
                <w:delText>ves_tary_k</w:delText>
              </w:r>
            </w:del>
            <w:ins w:id="2381" w:author="Shuba, Irina V" w:date="2019-12-16T11:20:00Z">
              <w:r w:rsidRPr="00B12F68">
                <w:rPr>
                  <w:rFonts w:cs="Calibri"/>
                  <w:color w:val="000000"/>
                  <w:sz w:val="20"/>
                  <w:szCs w:val="20"/>
                </w:rPr>
                <w:t>ves_tary_arc</w:t>
              </w:r>
            </w:ins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2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2500E32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 контейнера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3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43D8DC6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 контейнера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tcPrChange w:id="2384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  <w:vAlign w:val="center"/>
              </w:tcPr>
            </w:tcPrChange>
          </w:tcPr>
          <w:p w14:paraId="3874B734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5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0A50A4C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6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688FF9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7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0C238F8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88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6105843" w14:textId="215959F5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del w:id="2389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или 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0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CA7350" w14:textId="4BB2B1BC" w:rsidR="0010499C" w:rsidRPr="00E77082" w:rsidRDefault="004730B2" w:rsidP="0010499C">
            <w:pPr>
              <w:rPr>
                <w:ins w:id="2391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392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3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16D7D4" w14:textId="446C6779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831565" w14:paraId="1FD00348" w14:textId="77777777" w:rsidTr="00F81F2B">
        <w:trPr>
          <w:trPrChange w:id="2394" w:author="Shuba, Irina V" w:date="2020-01-14T16:15:00Z">
            <w:trPr>
              <w:gridBefore w:val="1"/>
            </w:trPr>
          </w:trPrChange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5" w:author="Shuba, Irina V" w:date="2020-01-14T16:15:00Z">
              <w:tcPr>
                <w:tcW w:w="58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B36555" w14:textId="77777777" w:rsidR="0010499C" w:rsidRDefault="0010499C" w:rsidP="0010499C">
            <w:pPr>
              <w:rPr>
                <w:lang w:val="ru-RU"/>
              </w:rPr>
            </w:pPr>
            <w:r>
              <w:rPr>
                <w:lang w:val="ru-RU"/>
              </w:rPr>
              <w:t>76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2396" w:author="Shuba, Irina V" w:date="2020-01-14T16:15:00Z">
              <w:tcPr>
                <w:tcW w:w="154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1434CBE" w14:textId="77777777" w:rsidR="0010499C" w:rsidRPr="00E77082" w:rsidRDefault="0010499C" w:rsidP="0010499C">
            <w:pPr>
              <w:rPr>
                <w:color w:val="00000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gruzp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k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7" w:author="Shuba, Irina V" w:date="2020-01-14T16:15:00Z">
              <w:tcPr>
                <w:tcW w:w="203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DE3C6DB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Грузоподъемность контейнера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398" w:author="Shuba, Irina V" w:date="2020-01-14T16:15:00Z">
              <w:tcPr>
                <w:tcW w:w="19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6506B04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Грузоподъемность контейнера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PrChange w:id="2399" w:author="Shuba, Irina V" w:date="2020-01-14T16:15:00Z">
              <w:tcPr>
                <w:tcW w:w="1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FFFF" w:themeFill="background1"/>
              </w:tcPr>
            </w:tcPrChange>
          </w:tcPr>
          <w:p w14:paraId="06266B49" w14:textId="77777777" w:rsidR="0010499C" w:rsidRPr="00E77082" w:rsidRDefault="0010499C" w:rsidP="0010499C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(3,1)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0" w:author="Shuba, Irina V" w:date="2020-01-14T16:15:00Z">
              <w:tcPr>
                <w:tcW w:w="189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EE7DE7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1" w:author="Shuba, Irina V" w:date="2020-01-14T16:15:00Z">
              <w:tcPr>
                <w:tcW w:w="162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A60CB19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2" w:author="Shuba, Irina V" w:date="2020-01-14T16:15:00Z">
              <w:tcPr>
                <w:tcW w:w="1784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E5C8985" w14:textId="77777777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3" w:author="Shuba, Irina V" w:date="2020-01-14T16:15:00Z">
              <w:tcPr>
                <w:tcW w:w="1759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14B4DD" w14:textId="01FE4449" w:rsidR="0010499C" w:rsidRPr="00E77082" w:rsidRDefault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  <w:r w:rsidRPr="00E77082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E77082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  <w:del w:id="2404" w:author="Shuba, Irina V" w:date="2020-01-14T16:54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 xml:space="preserve"> или </w:delText>
              </w:r>
            </w:del>
            <w:del w:id="2405" w:author="Shuba, Irina V" w:date="2020-01-14T16:53:00Z">
              <w:r w:rsidRPr="00E77082" w:rsidDel="004730B2">
                <w:rPr>
                  <w:rFonts w:cs="Calibri"/>
                  <w:color w:val="000000"/>
                  <w:sz w:val="16"/>
                  <w:szCs w:val="16"/>
                  <w:lang w:val="ru-RU"/>
                </w:rPr>
                <w:delText>ручной ввод</w:delText>
              </w:r>
            </w:del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6" w:author="Shuba, Irina V" w:date="2020-01-14T16:15:00Z">
              <w:tcPr>
                <w:tcW w:w="110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7EED9F5" w14:textId="63C0D1D9" w:rsidR="0010499C" w:rsidRPr="00E77082" w:rsidRDefault="004730B2" w:rsidP="0010499C">
            <w:pPr>
              <w:rPr>
                <w:ins w:id="2407" w:author="Shuba, Irina V" w:date="2020-01-14T16:15:00Z"/>
                <w:rFonts w:cs="Calibri"/>
                <w:color w:val="000000"/>
                <w:sz w:val="16"/>
                <w:szCs w:val="16"/>
                <w:lang w:val="ru-RU"/>
              </w:rPr>
            </w:pPr>
            <w:ins w:id="2408" w:author="Shuba, Irina V" w:date="2020-01-14T16:53:00Z">
              <w:r w:rsidRPr="00E77082">
                <w:rPr>
                  <w:rFonts w:cs="Calibri"/>
                  <w:color w:val="000000"/>
                  <w:sz w:val="16"/>
                  <w:szCs w:val="16"/>
                  <w:lang w:val="ru-RU"/>
                </w:rPr>
                <w:t>ручной ввод</w:t>
              </w:r>
            </w:ins>
          </w:p>
        </w:tc>
        <w:tc>
          <w:tcPr>
            <w:tcW w:w="1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09" w:author="Shuba, Irina V" w:date="2020-01-14T16:15:00Z">
              <w:tcPr>
                <w:tcW w:w="110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86B84BD" w14:textId="2AB68A92" w:rsidR="0010499C" w:rsidRPr="00E77082" w:rsidRDefault="0010499C" w:rsidP="0010499C">
            <w:pPr>
              <w:rPr>
                <w:rFonts w:cs="Calibri"/>
                <w:color w:val="000000"/>
                <w:sz w:val="16"/>
                <w:szCs w:val="16"/>
                <w:lang w:val="ru-RU"/>
              </w:rPr>
            </w:pPr>
          </w:p>
        </w:tc>
      </w:tr>
      <w:tr w:rsidR="0010499C" w:rsidRPr="003551AA" w14:paraId="38774004" w14:textId="77777777" w:rsidTr="00F81F2B">
        <w:trPr>
          <w:trPrChange w:id="2410" w:author="Shuba, Irina V" w:date="2020-01-14T16:15:00Z">
            <w:trPr>
              <w:gridBefore w:val="1"/>
            </w:trPr>
          </w:trPrChange>
        </w:trPr>
        <w:tc>
          <w:tcPr>
            <w:tcW w:w="1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1" w:author="Shuba, Irina V" w:date="2020-01-14T16:15:00Z">
              <w:tcPr>
                <w:tcW w:w="1105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D96F4CB" w14:textId="77777777" w:rsidR="0010499C" w:rsidRPr="00E77082" w:rsidRDefault="0010499C" w:rsidP="0010499C">
            <w:pPr>
              <w:rPr>
                <w:ins w:id="2412" w:author="Shuba, Irina V" w:date="2020-01-14T16:15:00Z"/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497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413" w:author="Shuba, Irina V" w:date="2020-01-14T16:15:00Z">
              <w:tcPr>
                <w:tcW w:w="16019" w:type="dxa"/>
                <w:gridSpan w:val="20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A1A929D" w14:textId="612C5A74" w:rsidR="0010499C" w:rsidRPr="00E77082" w:rsidRDefault="0010499C" w:rsidP="0010499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 следующих разделах ТЗ таблица 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VAGON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будет дополняться полями по мере описания процессов</w:t>
            </w:r>
          </w:p>
        </w:tc>
      </w:tr>
    </w:tbl>
    <w:p w14:paraId="51DFAF05" w14:textId="77777777" w:rsidR="00F83674" w:rsidRDefault="00F83674" w:rsidP="00D04E85">
      <w:pPr>
        <w:pStyle w:val="10"/>
        <w:numPr>
          <w:ilvl w:val="0"/>
          <w:numId w:val="0"/>
        </w:numPr>
        <w:tabs>
          <w:tab w:val="left" w:pos="991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D4A3D4B" w14:textId="61A9F9B2" w:rsidR="00D04E85" w:rsidRDefault="00D04E85" w:rsidP="00D04E85">
      <w:pPr>
        <w:pStyle w:val="10"/>
        <w:numPr>
          <w:ilvl w:val="0"/>
          <w:numId w:val="0"/>
        </w:numPr>
        <w:tabs>
          <w:tab w:val="left" w:pos="991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5A75FC">
        <w:rPr>
          <w:rFonts w:ascii="Times New Roman" w:hAnsi="Times New Roman" w:cs="Times New Roman"/>
          <w:sz w:val="24"/>
          <w:szCs w:val="24"/>
          <w:lang w:val="ru-RU"/>
        </w:rPr>
        <w:t xml:space="preserve">6.1.4.8 Не обязательными </w:t>
      </w:r>
      <w:commentRangeStart w:id="2414"/>
      <w:r w:rsidRPr="005A75FC">
        <w:rPr>
          <w:rFonts w:ascii="Times New Roman" w:hAnsi="Times New Roman" w:cs="Times New Roman"/>
          <w:sz w:val="24"/>
          <w:szCs w:val="24"/>
          <w:lang w:val="ru-RU"/>
        </w:rPr>
        <w:t xml:space="preserve">к заполнению </w:t>
      </w:r>
      <w:commentRangeEnd w:id="2414"/>
      <w:r w:rsidR="00DA1E4A">
        <w:rPr>
          <w:rStyle w:val="aff2"/>
          <w:rFonts w:asciiTheme="minorHAnsi" w:eastAsia="Times New Roman" w:hAnsiTheme="minorHAnsi" w:cs="Times New Roman"/>
          <w:b w:val="0"/>
          <w:bCs w:val="0"/>
        </w:rPr>
        <w:commentReference w:id="2414"/>
      </w:r>
      <w:del w:id="2415" w:author="Shuba, Irina V" w:date="2020-01-13T11:45:00Z">
        <w:r w:rsidRPr="005A75FC" w:rsidDel="002E5794">
          <w:rPr>
            <w:rFonts w:ascii="Times New Roman" w:hAnsi="Times New Roman" w:cs="Times New Roman"/>
            <w:sz w:val="24"/>
            <w:szCs w:val="24"/>
            <w:lang w:val="ru-RU"/>
          </w:rPr>
          <w:delText>являются</w:delText>
        </w:r>
      </w:del>
      <w:r w:rsidRPr="005A75FC">
        <w:rPr>
          <w:rFonts w:ascii="Times New Roman" w:hAnsi="Times New Roman" w:cs="Times New Roman"/>
          <w:sz w:val="24"/>
          <w:szCs w:val="24"/>
          <w:lang w:val="ru-RU"/>
        </w:rPr>
        <w:t xml:space="preserve"> поля</w:t>
      </w:r>
      <w:ins w:id="2416" w:author="Shuba, Irina V" w:date="2020-01-13T11:45:00Z">
        <w:r w:rsidR="002E5794">
          <w:rPr>
            <w:rFonts w:ascii="Times New Roman" w:hAnsi="Times New Roman" w:cs="Times New Roman"/>
            <w:sz w:val="24"/>
            <w:szCs w:val="24"/>
            <w:lang w:val="ru-RU"/>
          </w:rPr>
          <w:t xml:space="preserve"> в </w:t>
        </w:r>
        <w:r w:rsidR="002E5794" w:rsidRPr="002E5794">
          <w:rPr>
            <w:rFonts w:ascii="Times New Roman" w:hAnsi="Times New Roman" w:cs="Times New Roman"/>
            <w:sz w:val="24"/>
            <w:szCs w:val="24"/>
            <w:lang w:val="ru-RU"/>
            <w:rPrChange w:id="2417" w:author="Shuba, Irina V" w:date="2020-01-13T11:45:00Z">
              <w:rPr>
                <w:lang w:val="ru-RU"/>
              </w:rPr>
            </w:rPrChange>
          </w:rPr>
          <w:t>области формы « Информация по вагон</w:t>
        </w:r>
      </w:ins>
      <w:r w:rsidRPr="005A75FC">
        <w:rPr>
          <w:rFonts w:ascii="Times New Roman" w:hAnsi="Times New Roman" w:cs="Times New Roman"/>
          <w:sz w:val="24"/>
          <w:szCs w:val="24"/>
          <w:lang w:val="ru-RU"/>
        </w:rPr>
        <w:t xml:space="preserve"> :</w:t>
      </w:r>
    </w:p>
    <w:p w14:paraId="741E1DFD" w14:textId="77777777" w:rsidR="00F83674" w:rsidRPr="00F83674" w:rsidRDefault="00F83674" w:rsidP="00F83674">
      <w:pPr>
        <w:rPr>
          <w:lang w:val="ru-RU"/>
        </w:rPr>
      </w:pPr>
    </w:p>
    <w:tbl>
      <w:tblPr>
        <w:tblW w:w="10211" w:type="dxa"/>
        <w:tblInd w:w="-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3"/>
        <w:gridCol w:w="1545"/>
        <w:gridCol w:w="2035"/>
        <w:gridCol w:w="6048"/>
      </w:tblGrid>
      <w:tr w:rsidR="00D04E85" w:rsidRPr="00F02938" w14:paraId="0EECD726" w14:textId="77777777" w:rsidTr="00F83674">
        <w:trPr>
          <w:trHeight w:val="517"/>
        </w:trPr>
        <w:tc>
          <w:tcPr>
            <w:tcW w:w="583" w:type="dxa"/>
          </w:tcPr>
          <w:p w14:paraId="42717882" w14:textId="77777777" w:rsidR="00D04E85" w:rsidRPr="00916217" w:rsidRDefault="00D04E85" w:rsidP="00D04E85">
            <w:pPr>
              <w:rPr>
                <w:sz w:val="20"/>
                <w:szCs w:val="20"/>
                <w:lang w:val="ru-RU"/>
              </w:rPr>
            </w:pPr>
            <w:r w:rsidRPr="00916217">
              <w:rPr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1544" w:type="dxa"/>
          </w:tcPr>
          <w:p w14:paraId="1628E7F9" w14:textId="77777777" w:rsidR="00D04E85" w:rsidRPr="00034D99" w:rsidRDefault="00D04E85" w:rsidP="00D04E85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034" w:type="dxa"/>
          </w:tcPr>
          <w:p w14:paraId="3A57FFA4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6045" w:type="dxa"/>
          </w:tcPr>
          <w:p w14:paraId="5CF71BA8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</w:tr>
      <w:tr w:rsidR="00D04E85" w:rsidRPr="006F2D2E" w14:paraId="670A29DC" w14:textId="77777777" w:rsidTr="00F83674">
        <w:tc>
          <w:tcPr>
            <w:tcW w:w="583" w:type="dxa"/>
          </w:tcPr>
          <w:p w14:paraId="2F067B7D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44" w:type="dxa"/>
            <w:vAlign w:val="center"/>
          </w:tcPr>
          <w:p w14:paraId="26BC241B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analiz</w:t>
            </w:r>
          </w:p>
        </w:tc>
        <w:tc>
          <w:tcPr>
            <w:tcW w:w="2034" w:type="dxa"/>
          </w:tcPr>
          <w:p w14:paraId="1AC1F468" w14:textId="77777777" w:rsidR="00D04E85" w:rsidRPr="00E77082" w:rsidRDefault="00D04E85" w:rsidP="00D04E85">
            <w:pPr>
              <w:rPr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Анализ</w:t>
            </w:r>
          </w:p>
        </w:tc>
        <w:tc>
          <w:tcPr>
            <w:tcW w:w="6045" w:type="dxa"/>
            <w:vAlign w:val="center"/>
          </w:tcPr>
          <w:p w14:paraId="1DC9F008" w14:textId="77777777" w:rsidR="00D04E85" w:rsidRPr="00E77082" w:rsidRDefault="00D04E85" w:rsidP="00D04E85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Анализ груза</w:t>
            </w:r>
          </w:p>
        </w:tc>
      </w:tr>
      <w:tr w:rsidR="00D04E85" w:rsidRPr="00077DB7" w14:paraId="4A9A9968" w14:textId="77777777" w:rsidTr="00F83674">
        <w:tc>
          <w:tcPr>
            <w:tcW w:w="583" w:type="dxa"/>
          </w:tcPr>
          <w:p w14:paraId="0BF4DDA7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44" w:type="dxa"/>
            <w:vAlign w:val="center"/>
          </w:tcPr>
          <w:p w14:paraId="4BE80564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docs_prib</w:t>
            </w:r>
          </w:p>
        </w:tc>
        <w:tc>
          <w:tcPr>
            <w:tcW w:w="2034" w:type="dxa"/>
          </w:tcPr>
          <w:p w14:paraId="1F23B03C" w14:textId="77777777" w:rsidR="00D04E85" w:rsidRPr="00E77082" w:rsidRDefault="00D04E85" w:rsidP="00D04E85">
            <w:pPr>
              <w:rPr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Другие документы</w:t>
            </w:r>
          </w:p>
        </w:tc>
        <w:tc>
          <w:tcPr>
            <w:tcW w:w="6045" w:type="dxa"/>
            <w:vAlign w:val="center"/>
          </w:tcPr>
          <w:p w14:paraId="372CBEA5" w14:textId="77777777" w:rsidR="00D04E85" w:rsidRPr="00E77082" w:rsidRDefault="00D04E85" w:rsidP="00D04E85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Другие документы </w:t>
            </w:r>
          </w:p>
        </w:tc>
      </w:tr>
      <w:tr w:rsidR="00D04E85" w:rsidRPr="00077DB7" w14:paraId="5B5BE4A1" w14:textId="77777777" w:rsidTr="00F83674">
        <w:tc>
          <w:tcPr>
            <w:tcW w:w="583" w:type="dxa"/>
          </w:tcPr>
          <w:p w14:paraId="27FBFFFA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544" w:type="dxa"/>
          </w:tcPr>
          <w:p w14:paraId="0997E175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com_s</w:t>
            </w:r>
          </w:p>
        </w:tc>
        <w:tc>
          <w:tcPr>
            <w:tcW w:w="2034" w:type="dxa"/>
          </w:tcPr>
          <w:p w14:paraId="22B0EB7F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Ком.состояние груза</w:t>
            </w:r>
          </w:p>
        </w:tc>
        <w:tc>
          <w:tcPr>
            <w:tcW w:w="6045" w:type="dxa"/>
            <w:vAlign w:val="center"/>
          </w:tcPr>
          <w:p w14:paraId="78471E22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Коммерческое состояние груза</w:t>
            </w:r>
          </w:p>
        </w:tc>
      </w:tr>
      <w:tr w:rsidR="00D04E85" w:rsidRPr="00697654" w14:paraId="3F65505B" w14:textId="77777777" w:rsidTr="00F83674">
        <w:tc>
          <w:tcPr>
            <w:tcW w:w="583" w:type="dxa"/>
          </w:tcPr>
          <w:p w14:paraId="6F5ECC14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544" w:type="dxa"/>
            <w:vAlign w:val="center"/>
          </w:tcPr>
          <w:p w14:paraId="22C80212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sert_prib</w:t>
            </w:r>
          </w:p>
        </w:tc>
        <w:tc>
          <w:tcPr>
            <w:tcW w:w="2034" w:type="dxa"/>
          </w:tcPr>
          <w:p w14:paraId="6E04281B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Сертификат качества</w:t>
            </w:r>
          </w:p>
        </w:tc>
        <w:tc>
          <w:tcPr>
            <w:tcW w:w="6045" w:type="dxa"/>
            <w:vAlign w:val="center"/>
          </w:tcPr>
          <w:p w14:paraId="30837D29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Сертификат качества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 лом)</w:t>
            </w:r>
          </w:p>
        </w:tc>
      </w:tr>
      <w:tr w:rsidR="00D04E85" w14:paraId="0791833F" w14:textId="77777777" w:rsidTr="00F83674">
        <w:tc>
          <w:tcPr>
            <w:tcW w:w="583" w:type="dxa"/>
          </w:tcPr>
          <w:p w14:paraId="2CC89152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5</w:t>
            </w:r>
          </w:p>
        </w:tc>
        <w:tc>
          <w:tcPr>
            <w:tcW w:w="1544" w:type="dxa"/>
            <w:vAlign w:val="center"/>
          </w:tcPr>
          <w:p w14:paraId="257BBD99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2034" w:type="dxa"/>
          </w:tcPr>
          <w:p w14:paraId="17256303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Акты</w:t>
            </w:r>
          </w:p>
        </w:tc>
        <w:tc>
          <w:tcPr>
            <w:tcW w:w="6045" w:type="dxa"/>
            <w:vAlign w:val="center"/>
          </w:tcPr>
          <w:p w14:paraId="1054280F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Акты в пути следования</w:t>
            </w:r>
          </w:p>
        </w:tc>
      </w:tr>
      <w:tr w:rsidR="00D04E85" w:rsidRPr="00626066" w14:paraId="53BDD12E" w14:textId="77777777" w:rsidTr="00F83674">
        <w:tc>
          <w:tcPr>
            <w:tcW w:w="583" w:type="dxa"/>
          </w:tcPr>
          <w:p w14:paraId="7464B969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544" w:type="dxa"/>
          </w:tcPr>
          <w:p w14:paraId="5729F3D2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limit_pogruz</w:t>
            </w:r>
          </w:p>
        </w:tc>
        <w:tc>
          <w:tcPr>
            <w:tcW w:w="2034" w:type="dxa"/>
          </w:tcPr>
          <w:p w14:paraId="7F7B90BC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Ограничение погрузки</w:t>
            </w:r>
          </w:p>
        </w:tc>
        <w:tc>
          <w:tcPr>
            <w:tcW w:w="6045" w:type="dxa"/>
            <w:vAlign w:val="center"/>
          </w:tcPr>
          <w:p w14:paraId="426C6725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Ограничение погрузки</w:t>
            </w:r>
          </w:p>
        </w:tc>
      </w:tr>
      <w:tr w:rsidR="00D04E85" w:rsidRPr="00CD39DA" w14:paraId="06C5CA9E" w14:textId="77777777" w:rsidTr="00F83674">
        <w:tc>
          <w:tcPr>
            <w:tcW w:w="583" w:type="dxa"/>
          </w:tcPr>
          <w:p w14:paraId="340EAA47" w14:textId="77777777" w:rsidR="00D04E85" w:rsidRPr="00020300" w:rsidRDefault="00D04E85" w:rsidP="00D04E85">
            <w:pPr>
              <w:rPr>
                <w:highlight w:val="red"/>
                <w:lang w:val="ru-RU"/>
              </w:rPr>
            </w:pPr>
            <w:r w:rsidRPr="00CD39DA">
              <w:rPr>
                <w:lang w:val="ru-RU"/>
              </w:rPr>
              <w:t>7</w:t>
            </w:r>
          </w:p>
        </w:tc>
        <w:tc>
          <w:tcPr>
            <w:tcW w:w="1544" w:type="dxa"/>
            <w:vAlign w:val="center"/>
          </w:tcPr>
          <w:p w14:paraId="31A73418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kol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pac</w:t>
            </w:r>
          </w:p>
        </w:tc>
        <w:tc>
          <w:tcPr>
            <w:tcW w:w="2034" w:type="dxa"/>
          </w:tcPr>
          <w:p w14:paraId="76864F70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Кол-во мест</w:t>
            </w:r>
          </w:p>
        </w:tc>
        <w:tc>
          <w:tcPr>
            <w:tcW w:w="6045" w:type="dxa"/>
            <w:vAlign w:val="center"/>
          </w:tcPr>
          <w:p w14:paraId="19A269E9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мест</w:t>
            </w:r>
          </w:p>
        </w:tc>
      </w:tr>
      <w:tr w:rsidR="00D04E85" w:rsidRPr="004774F2" w14:paraId="1209C91D" w14:textId="77777777" w:rsidTr="00F83674">
        <w:tc>
          <w:tcPr>
            <w:tcW w:w="583" w:type="dxa"/>
          </w:tcPr>
          <w:p w14:paraId="6CFAC100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544" w:type="dxa"/>
          </w:tcPr>
          <w:p w14:paraId="6ACB0047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tip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vagon</w:t>
            </w:r>
          </w:p>
        </w:tc>
        <w:tc>
          <w:tcPr>
            <w:tcW w:w="2034" w:type="dxa"/>
          </w:tcPr>
          <w:p w14:paraId="08D69790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Тип вагона</w:t>
            </w:r>
          </w:p>
        </w:tc>
        <w:tc>
          <w:tcPr>
            <w:tcW w:w="6045" w:type="dxa"/>
            <w:vAlign w:val="center"/>
          </w:tcPr>
          <w:p w14:paraId="2B8114DA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Тип вагона</w:t>
            </w:r>
          </w:p>
        </w:tc>
      </w:tr>
      <w:tr w:rsidR="00D04E85" w:rsidRPr="00546BF7" w14:paraId="7591F13D" w14:textId="77777777" w:rsidTr="00F83674">
        <w:tc>
          <w:tcPr>
            <w:tcW w:w="583" w:type="dxa"/>
          </w:tcPr>
          <w:p w14:paraId="1C750FD1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544" w:type="dxa"/>
          </w:tcPr>
          <w:p w14:paraId="51EC73D5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2034" w:type="dxa"/>
          </w:tcPr>
          <w:p w14:paraId="772480FA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Опасный груз</w:t>
            </w:r>
          </w:p>
        </w:tc>
        <w:tc>
          <w:tcPr>
            <w:tcW w:w="6045" w:type="dxa"/>
          </w:tcPr>
          <w:p w14:paraId="4E74E56A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Вид опасности груза</w:t>
            </w:r>
          </w:p>
        </w:tc>
      </w:tr>
      <w:tr w:rsidR="00D04E85" w:rsidRPr="00982555" w14:paraId="74E4ADD4" w14:textId="77777777" w:rsidTr="00F83674">
        <w:tc>
          <w:tcPr>
            <w:tcW w:w="583" w:type="dxa"/>
          </w:tcPr>
          <w:p w14:paraId="7AE0BA47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544" w:type="dxa"/>
          </w:tcPr>
          <w:p w14:paraId="1A571F38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nom_dved</w:t>
            </w:r>
          </w:p>
        </w:tc>
        <w:tc>
          <w:tcPr>
            <w:tcW w:w="2034" w:type="dxa"/>
          </w:tcPr>
          <w:p w14:paraId="1B5570B3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Номер досылки</w:t>
            </w:r>
          </w:p>
        </w:tc>
        <w:tc>
          <w:tcPr>
            <w:tcW w:w="6045" w:type="dxa"/>
            <w:vAlign w:val="center"/>
          </w:tcPr>
          <w:p w14:paraId="37D15633" w14:textId="49D4C648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Номер досылки.</w:t>
            </w:r>
          </w:p>
        </w:tc>
      </w:tr>
      <w:tr w:rsidR="00D04E85" w:rsidRPr="00AA6CFA" w14:paraId="17D8AC42" w14:textId="77777777" w:rsidTr="00F83674">
        <w:tc>
          <w:tcPr>
            <w:tcW w:w="583" w:type="dxa"/>
          </w:tcPr>
          <w:p w14:paraId="03ED8CEA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544" w:type="dxa"/>
            <w:vAlign w:val="center"/>
          </w:tcPr>
          <w:p w14:paraId="4B4399E4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gr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2034" w:type="dxa"/>
          </w:tcPr>
          <w:p w14:paraId="7B739219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6045" w:type="dxa"/>
            <w:vAlign w:val="center"/>
          </w:tcPr>
          <w:p w14:paraId="1BB8B3DB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</w:tr>
      <w:tr w:rsidR="00D04E85" w:rsidRPr="003551AA" w14:paraId="78D500FE" w14:textId="77777777" w:rsidTr="00F83674">
        <w:trPr>
          <w:trHeight w:val="153"/>
        </w:trPr>
        <w:tc>
          <w:tcPr>
            <w:tcW w:w="583" w:type="dxa"/>
          </w:tcPr>
          <w:p w14:paraId="6E550F54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544" w:type="dxa"/>
          </w:tcPr>
          <w:p w14:paraId="503A01ED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tipts</w:t>
            </w:r>
          </w:p>
        </w:tc>
        <w:tc>
          <w:tcPr>
            <w:tcW w:w="2034" w:type="dxa"/>
          </w:tcPr>
          <w:p w14:paraId="5C68B70A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Тип ЦС</w:t>
            </w:r>
          </w:p>
        </w:tc>
        <w:tc>
          <w:tcPr>
            <w:tcW w:w="6045" w:type="dxa"/>
            <w:vAlign w:val="center"/>
          </w:tcPr>
          <w:p w14:paraId="3842E196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Тип цистерны. Если в поле «Род» не ЦС</w:t>
            </w:r>
          </w:p>
        </w:tc>
      </w:tr>
      <w:tr w:rsidR="00D04E85" w:rsidRPr="007F496E" w14:paraId="69087317" w14:textId="77777777" w:rsidTr="00F83674">
        <w:trPr>
          <w:trHeight w:val="153"/>
        </w:trPr>
        <w:tc>
          <w:tcPr>
            <w:tcW w:w="583" w:type="dxa"/>
          </w:tcPr>
          <w:p w14:paraId="1E9417BF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544" w:type="dxa"/>
          </w:tcPr>
          <w:p w14:paraId="325FBD73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2034" w:type="dxa"/>
          </w:tcPr>
          <w:p w14:paraId="1DF3AE0F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Класс</w:t>
            </w:r>
          </w:p>
        </w:tc>
        <w:tc>
          <w:tcPr>
            <w:tcW w:w="6045" w:type="dxa"/>
          </w:tcPr>
          <w:p w14:paraId="286941A7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Класс опасного груза</w:t>
            </w:r>
          </w:p>
        </w:tc>
      </w:tr>
      <w:tr w:rsidR="00D04E85" w:rsidRPr="003551AA" w14:paraId="57394A5C" w14:textId="77777777" w:rsidTr="00F83674">
        <w:trPr>
          <w:trHeight w:val="153"/>
        </w:trPr>
        <w:tc>
          <w:tcPr>
            <w:tcW w:w="583" w:type="dxa"/>
          </w:tcPr>
          <w:p w14:paraId="043427E1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544" w:type="dxa"/>
          </w:tcPr>
          <w:p w14:paraId="5FEA9324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sudno</w:t>
            </w:r>
          </w:p>
        </w:tc>
        <w:tc>
          <w:tcPr>
            <w:tcW w:w="2034" w:type="dxa"/>
          </w:tcPr>
          <w:p w14:paraId="451BB2F4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 xml:space="preserve">Судно </w:t>
            </w:r>
          </w:p>
        </w:tc>
        <w:tc>
          <w:tcPr>
            <w:tcW w:w="6045" w:type="dxa"/>
          </w:tcPr>
          <w:p w14:paraId="52AD238A" w14:textId="4C5350AB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Если груз прибыл </w:t>
            </w:r>
            <w:ins w:id="2418" w:author="Shuba, Irina V" w:date="2020-01-13T11:45:00Z">
              <w:r w:rsidR="0023782B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не </w:t>
              </w:r>
            </w:ins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со станций: Черноморская, Николаев Грузовой, Измаил</w:t>
            </w:r>
          </w:p>
        </w:tc>
      </w:tr>
      <w:tr w:rsidR="00D04E85" w:rsidRPr="007F496E" w14:paraId="2A8FD74E" w14:textId="77777777" w:rsidTr="00F83674">
        <w:trPr>
          <w:trHeight w:val="153"/>
        </w:trPr>
        <w:tc>
          <w:tcPr>
            <w:tcW w:w="583" w:type="dxa"/>
          </w:tcPr>
          <w:p w14:paraId="4BE69479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544" w:type="dxa"/>
          </w:tcPr>
          <w:p w14:paraId="67DAB2C2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rFonts w:cs="Calibri"/>
                <w:sz w:val="18"/>
                <w:szCs w:val="18"/>
              </w:rPr>
              <w:t>dop_sv</w:t>
            </w:r>
          </w:p>
        </w:tc>
        <w:tc>
          <w:tcPr>
            <w:tcW w:w="2034" w:type="dxa"/>
          </w:tcPr>
          <w:p w14:paraId="4C089D49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Доп. сведения</w:t>
            </w:r>
          </w:p>
        </w:tc>
        <w:tc>
          <w:tcPr>
            <w:tcW w:w="6045" w:type="dxa"/>
          </w:tcPr>
          <w:p w14:paraId="0186C713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Дополнительные сведения</w:t>
            </w:r>
          </w:p>
        </w:tc>
      </w:tr>
      <w:tr w:rsidR="00D04E85" w:rsidRPr="003551AA" w14:paraId="149E9EF9" w14:textId="77777777" w:rsidTr="00F83674">
        <w:trPr>
          <w:trHeight w:val="153"/>
        </w:trPr>
        <w:tc>
          <w:tcPr>
            <w:tcW w:w="583" w:type="dxa"/>
          </w:tcPr>
          <w:p w14:paraId="6B43960A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544" w:type="dxa"/>
          </w:tcPr>
          <w:p w14:paraId="1ADFE6A6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esr_name</w:t>
            </w:r>
          </w:p>
        </w:tc>
        <w:tc>
          <w:tcPr>
            <w:tcW w:w="2034" w:type="dxa"/>
          </w:tcPr>
          <w:p w14:paraId="1AA0247B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  <w:lang w:val="ru-RU"/>
              </w:rPr>
              <w:t>Погран.пункт</w:t>
            </w:r>
          </w:p>
        </w:tc>
        <w:tc>
          <w:tcPr>
            <w:tcW w:w="6045" w:type="dxa"/>
          </w:tcPr>
          <w:p w14:paraId="0CA442AD" w14:textId="7865F2A4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пограничного пункта.    Если груз прибыл не со станций УЗ</w:t>
            </w:r>
          </w:p>
        </w:tc>
      </w:tr>
      <w:tr w:rsidR="00D04E85" w:rsidRPr="003551AA" w14:paraId="6DB3FC0B" w14:textId="77777777" w:rsidTr="00F83674">
        <w:trPr>
          <w:trHeight w:val="153"/>
        </w:trPr>
        <w:tc>
          <w:tcPr>
            <w:tcW w:w="583" w:type="dxa"/>
          </w:tcPr>
          <w:p w14:paraId="24456BCF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544" w:type="dxa"/>
          </w:tcPr>
          <w:p w14:paraId="1645A444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esr</w:t>
            </w:r>
          </w:p>
        </w:tc>
        <w:tc>
          <w:tcPr>
            <w:tcW w:w="2034" w:type="dxa"/>
          </w:tcPr>
          <w:p w14:paraId="08BB83CC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погран.пунк</w:t>
            </w:r>
          </w:p>
        </w:tc>
        <w:tc>
          <w:tcPr>
            <w:tcW w:w="6045" w:type="dxa"/>
            <w:vAlign w:val="center"/>
          </w:tcPr>
          <w:p w14:paraId="1CBBDA57" w14:textId="3348BC2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пограничного пункта</w:t>
            </w:r>
            <w:ins w:id="2419" w:author="Shuba, Irina V" w:date="2020-01-13T11:46:00Z">
              <w:r w:rsidR="0023782B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. </w:t>
              </w:r>
              <w:r w:rsidR="0023782B" w:rsidRPr="00E77082">
                <w:rPr>
                  <w:rFonts w:cs="Calibri"/>
                  <w:color w:val="000000"/>
                  <w:sz w:val="18"/>
                  <w:szCs w:val="18"/>
                  <w:lang w:val="ru-RU"/>
                </w:rPr>
                <w:t>Если груз прибыл не со станций УЗ</w:t>
              </w:r>
            </w:ins>
          </w:p>
        </w:tc>
      </w:tr>
      <w:tr w:rsidR="00D04E85" w:rsidRPr="003551AA" w14:paraId="56313E76" w14:textId="77777777" w:rsidTr="00F83674">
        <w:trPr>
          <w:trHeight w:val="153"/>
        </w:trPr>
        <w:tc>
          <w:tcPr>
            <w:tcW w:w="583" w:type="dxa"/>
          </w:tcPr>
          <w:p w14:paraId="2CD913EE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544" w:type="dxa"/>
          </w:tcPr>
          <w:p w14:paraId="1EDE5486" w14:textId="77777777" w:rsidR="00D04E85" w:rsidRPr="00E77082" w:rsidRDefault="00D04E85" w:rsidP="00D04E85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returns</w:t>
            </w:r>
          </w:p>
        </w:tc>
        <w:tc>
          <w:tcPr>
            <w:tcW w:w="2034" w:type="dxa"/>
          </w:tcPr>
          <w:p w14:paraId="525D61F5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возврата поставщику</w:t>
            </w:r>
          </w:p>
        </w:tc>
        <w:tc>
          <w:tcPr>
            <w:tcW w:w="6045" w:type="dxa"/>
          </w:tcPr>
          <w:p w14:paraId="6383E691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возврата некачественного груза поставщику</w:t>
            </w:r>
          </w:p>
        </w:tc>
      </w:tr>
      <w:tr w:rsidR="00D04E85" w:rsidRPr="004633B2" w14:paraId="34E95550" w14:textId="77777777" w:rsidTr="00F83674">
        <w:trPr>
          <w:trHeight w:val="153"/>
        </w:trPr>
        <w:tc>
          <w:tcPr>
            <w:tcW w:w="583" w:type="dxa"/>
          </w:tcPr>
          <w:p w14:paraId="3A362363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544" w:type="dxa"/>
          </w:tcPr>
          <w:p w14:paraId="49F863BB" w14:textId="77777777" w:rsidR="00D04E85" w:rsidRPr="0023782B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  <w:rPrChange w:id="2420" w:author="Shuba, Irina V" w:date="2020-01-13T11:46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marh</w:t>
            </w:r>
          </w:p>
        </w:tc>
        <w:tc>
          <w:tcPr>
            <w:tcW w:w="2034" w:type="dxa"/>
          </w:tcPr>
          <w:p w14:paraId="5916E3CF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маршрута</w:t>
            </w:r>
          </w:p>
        </w:tc>
        <w:tc>
          <w:tcPr>
            <w:tcW w:w="6045" w:type="dxa"/>
            <w:vAlign w:val="center"/>
          </w:tcPr>
          <w:p w14:paraId="5E2E6519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3782B">
              <w:rPr>
                <w:rFonts w:cs="Calibri"/>
                <w:color w:val="000000"/>
                <w:sz w:val="18"/>
                <w:szCs w:val="18"/>
                <w:lang w:val="ru-RU"/>
                <w:rPrChange w:id="2421" w:author="Shuba, Irina V" w:date="2020-01-13T11:46:00Z">
                  <w:rPr>
                    <w:rFonts w:cs="Calibri"/>
                    <w:color w:val="000000"/>
                    <w:sz w:val="18"/>
                    <w:szCs w:val="18"/>
                  </w:rPr>
                </w:rPrChange>
              </w:rPr>
              <w:t>Признак ма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ршрута</w:t>
            </w:r>
          </w:p>
        </w:tc>
      </w:tr>
      <w:tr w:rsidR="00D04E85" w:rsidRPr="003551AA" w14:paraId="4104D829" w14:textId="77777777" w:rsidTr="00F83674">
        <w:trPr>
          <w:trHeight w:val="153"/>
        </w:trPr>
        <w:tc>
          <w:tcPr>
            <w:tcW w:w="583" w:type="dxa"/>
          </w:tcPr>
          <w:p w14:paraId="767AA0BF" w14:textId="77777777" w:rsidR="00D04E85" w:rsidRDefault="00D04E85" w:rsidP="00D04E85">
            <w:pPr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544" w:type="dxa"/>
          </w:tcPr>
          <w:p w14:paraId="5975B28D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klient</w:t>
            </w:r>
          </w:p>
        </w:tc>
        <w:tc>
          <w:tcPr>
            <w:tcW w:w="2034" w:type="dxa"/>
          </w:tcPr>
          <w:p w14:paraId="134FAC1C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Признак контрагента</w:t>
            </w:r>
          </w:p>
        </w:tc>
        <w:tc>
          <w:tcPr>
            <w:tcW w:w="6045" w:type="dxa"/>
            <w:vAlign w:val="center"/>
          </w:tcPr>
          <w:p w14:paraId="728A5C53" w14:textId="0866F206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Признак клиента/контрагента. Если цех-получатель </w:t>
            </w:r>
            <w:ins w:id="2422" w:author="Shuba, Irina V" w:date="2020-01-13T11:46:00Z">
              <w:r w:rsidR="0023782B">
                <w:rPr>
                  <w:rFonts w:cs="Calibri"/>
                  <w:color w:val="000000"/>
                  <w:sz w:val="18"/>
                  <w:szCs w:val="18"/>
                  <w:lang w:val="ru-RU"/>
                </w:rPr>
                <w:t xml:space="preserve"> не</w:t>
              </w:r>
            </w:ins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ООО «Керамет-Украина».</w:t>
            </w:r>
          </w:p>
        </w:tc>
      </w:tr>
      <w:tr w:rsidR="00D04E85" w:rsidRPr="00546BF7" w14:paraId="0E57D1A5" w14:textId="77777777" w:rsidTr="00F83674">
        <w:trPr>
          <w:trHeight w:val="153"/>
        </w:trPr>
        <w:tc>
          <w:tcPr>
            <w:tcW w:w="583" w:type="dxa"/>
          </w:tcPr>
          <w:p w14:paraId="71E5680B" w14:textId="77777777" w:rsidR="00D04E85" w:rsidRPr="00843A78" w:rsidRDefault="00D04E85" w:rsidP="00D04E85">
            <w:r>
              <w:t>21</w:t>
            </w:r>
          </w:p>
        </w:tc>
        <w:tc>
          <w:tcPr>
            <w:tcW w:w="1544" w:type="dxa"/>
          </w:tcPr>
          <w:p w14:paraId="08D57552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color w:val="000000"/>
              </w:rPr>
              <w:t>zpu</w:t>
            </w:r>
          </w:p>
        </w:tc>
        <w:tc>
          <w:tcPr>
            <w:tcW w:w="2034" w:type="dxa"/>
          </w:tcPr>
          <w:p w14:paraId="00028011" w14:textId="77777777" w:rsidR="00D04E85" w:rsidRPr="00E77082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ЗПУ</w:t>
            </w:r>
          </w:p>
        </w:tc>
        <w:tc>
          <w:tcPr>
            <w:tcW w:w="6045" w:type="dxa"/>
          </w:tcPr>
          <w:p w14:paraId="7AF7C545" w14:textId="77777777" w:rsidR="00D04E85" w:rsidRPr="00E77082" w:rsidRDefault="00D04E85" w:rsidP="00D04E85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Запорно-пломбировочное устройство</w:t>
            </w:r>
          </w:p>
        </w:tc>
      </w:tr>
    </w:tbl>
    <w:p w14:paraId="5A1265A8" w14:textId="77777777" w:rsidR="00D04E85" w:rsidRDefault="00D04E85" w:rsidP="0063194C">
      <w:pPr>
        <w:tabs>
          <w:tab w:val="left" w:pos="1836"/>
        </w:tabs>
        <w:rPr>
          <w:lang w:val="ru-RU"/>
        </w:rPr>
      </w:pPr>
    </w:p>
    <w:p w14:paraId="0ED2B926" w14:textId="77777777" w:rsidR="00D04E85" w:rsidRDefault="00D04E85" w:rsidP="0063194C">
      <w:pPr>
        <w:tabs>
          <w:tab w:val="left" w:pos="1836"/>
        </w:tabs>
        <w:rPr>
          <w:lang w:val="ru-RU"/>
        </w:rPr>
      </w:pPr>
    </w:p>
    <w:p w14:paraId="4515957C" w14:textId="77777777" w:rsidR="00D04E85" w:rsidRDefault="00D04E85" w:rsidP="0063194C">
      <w:pPr>
        <w:tabs>
          <w:tab w:val="left" w:pos="1836"/>
        </w:tabs>
        <w:rPr>
          <w:lang w:val="ru-RU"/>
        </w:rPr>
      </w:pPr>
    </w:p>
    <w:p w14:paraId="6814961A" w14:textId="77777777" w:rsidR="00D04E85" w:rsidRDefault="00D04E85" w:rsidP="0063194C">
      <w:pPr>
        <w:tabs>
          <w:tab w:val="left" w:pos="1836"/>
        </w:tabs>
        <w:rPr>
          <w:lang w:val="ru-RU"/>
        </w:rPr>
        <w:sectPr w:rsidR="00D04E85" w:rsidSect="00D04E8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78CF5E66" w14:textId="77777777" w:rsidR="00D04E85" w:rsidRPr="00D26CBD" w:rsidRDefault="00D04E85" w:rsidP="00D04E85">
      <w:pPr>
        <w:pStyle w:val="4"/>
        <w:numPr>
          <w:ilvl w:val="3"/>
          <w:numId w:val="33"/>
        </w:numPr>
        <w:ind w:left="1276" w:hanging="850"/>
        <w:jc w:val="center"/>
        <w:rPr>
          <w:rFonts w:ascii="Times New Roman" w:hAnsi="Times New Roman"/>
          <w:i w:val="0"/>
          <w:color w:val="auto"/>
          <w:lang w:val="ru-RU"/>
        </w:rPr>
      </w:pPr>
      <w:r w:rsidRPr="00D26CBD">
        <w:rPr>
          <w:rFonts w:ascii="Times New Roman" w:hAnsi="Times New Roman"/>
          <w:i w:val="0"/>
          <w:color w:val="auto"/>
          <w:lang w:val="ru-RU"/>
        </w:rPr>
        <w:lastRenderedPageBreak/>
        <w:t>Логические контроли при вводе нового вагона прибывшего поезда</w:t>
      </w:r>
    </w:p>
    <w:p w14:paraId="46657207" w14:textId="77777777" w:rsidR="00D04E85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</w:t>
      </w:r>
    </w:p>
    <w:p w14:paraId="3CD463DD" w14:textId="77777777" w:rsidR="00D04E85" w:rsidRPr="008025C2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025C2">
        <w:rPr>
          <w:rFonts w:ascii="Times New Roman" w:hAnsi="Times New Roman"/>
          <w:lang w:val="ru-RU"/>
        </w:rPr>
        <w:t>При сохранении данных происходит проверка введенных данных:</w:t>
      </w:r>
    </w:p>
    <w:p w14:paraId="3B07EFA6" w14:textId="77777777" w:rsidR="00D04E85" w:rsidRPr="005D0FF9" w:rsidRDefault="00D04E85" w:rsidP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5D0FF9">
        <w:rPr>
          <w:rFonts w:ascii="Times New Roman" w:hAnsi="Times New Roman"/>
          <w:lang w:val="ru-RU"/>
        </w:rPr>
        <w:t xml:space="preserve">Поля ввода «№ в поезде», </w:t>
      </w:r>
      <w:r w:rsidRPr="005D0FF9">
        <w:rPr>
          <w:rFonts w:ascii="Times New Roman" w:hAnsi="Times New Roman"/>
          <w:szCs w:val="28"/>
          <w:lang w:val="ru-RU"/>
        </w:rPr>
        <w:t>«</w:t>
      </w:r>
      <w:r w:rsidRPr="005D0FF9">
        <w:rPr>
          <w:rFonts w:ascii="Times New Roman" w:hAnsi="Times New Roman"/>
          <w:lang w:val="ru-RU"/>
        </w:rPr>
        <w:t>№ накладной</w:t>
      </w:r>
      <w:r w:rsidRPr="005D0FF9">
        <w:rPr>
          <w:rFonts w:ascii="Times New Roman" w:hAnsi="Times New Roman"/>
          <w:szCs w:val="28"/>
          <w:lang w:val="ru-RU"/>
        </w:rPr>
        <w:t>», «</w:t>
      </w:r>
      <w:r w:rsidRPr="005D0FF9">
        <w:rPr>
          <w:rFonts w:ascii="Times New Roman" w:hAnsi="Times New Roman"/>
          <w:lang w:val="ru-RU"/>
        </w:rPr>
        <w:t>№ вагона</w:t>
      </w:r>
      <w:r w:rsidRPr="005D0FF9">
        <w:rPr>
          <w:rFonts w:ascii="Times New Roman" w:hAnsi="Times New Roman"/>
          <w:szCs w:val="28"/>
          <w:lang w:val="ru-RU"/>
        </w:rPr>
        <w:t>», «Род», «Страна», «</w:t>
      </w:r>
      <w:r w:rsidRPr="005D0FF9">
        <w:rPr>
          <w:rFonts w:ascii="Times New Roman" w:hAnsi="Times New Roman"/>
          <w:lang w:val="ru-RU"/>
        </w:rPr>
        <w:t xml:space="preserve">Грузоподъёмность», «Тара», « Оператор» , «Собственник»,  «№ пути», «Станция», «Дорога», «Грузоотправитель», «Грузополучатель», «Груз», «Количество осей», «Вес груза», «Тарифное расстояние», « Тариф при выдаче»,  должны быть обязательно введенными. </w:t>
      </w:r>
    </w:p>
    <w:p w14:paraId="3A818F64" w14:textId="77777777" w:rsidR="00D04E85" w:rsidRPr="008025C2" w:rsidRDefault="00D04E85" w:rsidP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8025C2">
        <w:rPr>
          <w:rFonts w:ascii="Times New Roman" w:hAnsi="Times New Roman"/>
          <w:lang w:val="ru-RU"/>
        </w:rPr>
        <w:t xml:space="preserve">Поле ввода </w:t>
      </w:r>
      <w:r w:rsidRPr="008025C2">
        <w:rPr>
          <w:rFonts w:ascii="Times New Roman" w:hAnsi="Times New Roman"/>
          <w:szCs w:val="28"/>
          <w:lang w:val="ru-RU"/>
        </w:rPr>
        <w:t>«</w:t>
      </w:r>
      <w:r w:rsidRPr="008025C2">
        <w:rPr>
          <w:rFonts w:ascii="Times New Roman" w:hAnsi="Times New Roman"/>
          <w:lang w:val="ru-RU"/>
        </w:rPr>
        <w:t>№ вагона</w:t>
      </w:r>
      <w:r w:rsidRPr="008025C2">
        <w:rPr>
          <w:rFonts w:ascii="Times New Roman" w:hAnsi="Times New Roman"/>
          <w:szCs w:val="28"/>
          <w:lang w:val="ru-RU"/>
        </w:rPr>
        <w:t>» должно содержать 8 цифр и проверяется на «корректность» номера вагона;</w:t>
      </w:r>
    </w:p>
    <w:p w14:paraId="1766D23C" w14:textId="752436C1" w:rsidR="00D04E85" w:rsidRPr="008025C2" w:rsidRDefault="00D04E85" w:rsidP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8025C2">
        <w:rPr>
          <w:rFonts w:ascii="Times New Roman" w:hAnsi="Times New Roman"/>
          <w:szCs w:val="28"/>
          <w:lang w:val="ru-RU"/>
        </w:rPr>
        <w:t>Если номер вагона содержит от 1 до 6 цифр, то данный вагон считается «экспериментальным</w:t>
      </w:r>
      <w:r>
        <w:rPr>
          <w:rFonts w:ascii="Times New Roman" w:hAnsi="Times New Roman"/>
          <w:szCs w:val="28"/>
          <w:lang w:val="ru-RU"/>
        </w:rPr>
        <w:t>»</w:t>
      </w:r>
      <w:r w:rsidRPr="008025C2">
        <w:rPr>
          <w:rFonts w:ascii="Times New Roman" w:hAnsi="Times New Roman"/>
          <w:szCs w:val="28"/>
          <w:lang w:val="ru-RU"/>
        </w:rPr>
        <w:t xml:space="preserve"> (</w:t>
      </w:r>
      <w:r w:rsidRPr="00AA5CD4">
        <w:rPr>
          <w:rFonts w:ascii="Times New Roman" w:hAnsi="Times New Roman"/>
          <w:szCs w:val="28"/>
          <w:lang w:val="ru-RU"/>
        </w:rPr>
        <w:t xml:space="preserve">пример: </w:t>
      </w:r>
      <w:r>
        <w:rPr>
          <w:rFonts w:ascii="Times New Roman" w:hAnsi="Times New Roman"/>
          <w:szCs w:val="28"/>
          <w:lang w:val="ru-RU"/>
        </w:rPr>
        <w:t xml:space="preserve">возврат локомотива с ремонта </w:t>
      </w:r>
      <w:r w:rsidRPr="008025C2">
        <w:rPr>
          <w:rFonts w:ascii="Times New Roman" w:hAnsi="Times New Roman"/>
          <w:szCs w:val="28"/>
          <w:lang w:val="ru-RU"/>
        </w:rPr>
        <w:t xml:space="preserve">), но записать его в БД можно. При этом будет выдано следующее диалоговое окно с запросом на запись в БД </w:t>
      </w:r>
      <w:r w:rsidRPr="008025C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8025C2">
        <w:rPr>
          <w:rFonts w:ascii="Times New Roman" w:hAnsi="Times New Roman"/>
          <w:lang w:val="ru-RU"/>
        </w:rPr>
        <w:t>2</w:t>
      </w:r>
      <w:r>
        <w:rPr>
          <w:rFonts w:ascii="Times New Roman" w:hAnsi="Times New Roman"/>
          <w:lang w:val="ru-RU"/>
        </w:rPr>
        <w:t>3</w:t>
      </w:r>
      <w:r w:rsidRPr="008025C2">
        <w:rPr>
          <w:rFonts w:ascii="Times New Roman" w:hAnsi="Times New Roman"/>
          <w:lang w:val="ru-RU"/>
        </w:rPr>
        <w:t>):</w:t>
      </w:r>
    </w:p>
    <w:p w14:paraId="5E9C18A5" w14:textId="77777777" w:rsidR="00D04E85" w:rsidRDefault="00D04E85" w:rsidP="0063194C">
      <w:pPr>
        <w:tabs>
          <w:tab w:val="left" w:pos="1836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23DEF8" wp14:editId="662DAE20">
            <wp:extent cx="4069582" cy="1434191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26" cy="144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4B68" w14:textId="77777777" w:rsidR="00D04E85" w:rsidRPr="00F94585" w:rsidRDefault="00D04E85" w:rsidP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F94585">
        <w:rPr>
          <w:rFonts w:ascii="Times New Roman" w:hAnsi="Times New Roman"/>
          <w:lang w:val="ru-RU"/>
        </w:rPr>
        <w:t>Идёт проверка нахождения вагона на остатке. Если такой вагон уже есть на остатке, то выдаётся соответствующее сообщение</w:t>
      </w:r>
      <w:r w:rsidRPr="00F94585">
        <w:rPr>
          <w:rFonts w:ascii="Times New Roman" w:hAnsi="Times New Roman"/>
          <w:szCs w:val="28"/>
          <w:lang w:val="ru-RU"/>
        </w:rPr>
        <w:t xml:space="preserve"> </w:t>
      </w:r>
      <w:r w:rsidRPr="00F94585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F94585">
        <w:rPr>
          <w:rFonts w:ascii="Times New Roman" w:hAnsi="Times New Roman"/>
          <w:lang w:val="ru-RU"/>
        </w:rPr>
        <w:t>2</w:t>
      </w:r>
      <w:r>
        <w:rPr>
          <w:rFonts w:ascii="Times New Roman" w:hAnsi="Times New Roman"/>
          <w:lang w:val="ru-RU"/>
        </w:rPr>
        <w:t>4</w:t>
      </w:r>
      <w:r w:rsidRPr="00F94585">
        <w:rPr>
          <w:rFonts w:ascii="Times New Roman" w:hAnsi="Times New Roman"/>
          <w:lang w:val="ru-RU"/>
        </w:rPr>
        <w:t>):</w:t>
      </w:r>
    </w:p>
    <w:p w14:paraId="79DBA9F9" w14:textId="77777777" w:rsidR="00D04E85" w:rsidRDefault="00D04E85" w:rsidP="0063194C">
      <w:pPr>
        <w:tabs>
          <w:tab w:val="left" w:pos="1836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7E0042" wp14:editId="59DC9667">
            <wp:extent cx="3989195" cy="145833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367" cy="146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A373" w14:textId="52CFB0D3" w:rsidR="00D04E85" w:rsidRPr="00F63842" w:rsidDel="002E5794" w:rsidRDefault="00D04E85">
      <w:pPr>
        <w:numPr>
          <w:ilvl w:val="0"/>
          <w:numId w:val="8"/>
        </w:numPr>
        <w:spacing w:after="80"/>
        <w:ind w:left="1077" w:hanging="397"/>
        <w:jc w:val="both"/>
        <w:rPr>
          <w:del w:id="2423" w:author="Shuba, Irina V" w:date="2020-01-13T11:43:00Z"/>
          <w:rFonts w:ascii="Times New Roman" w:hAnsi="Times New Roman"/>
          <w:szCs w:val="28"/>
          <w:lang w:val="ru-RU"/>
        </w:rPr>
      </w:pPr>
      <w:r w:rsidRPr="00DA0E22">
        <w:rPr>
          <w:rFonts w:ascii="Times New Roman" w:hAnsi="Times New Roman"/>
          <w:lang w:val="ru-RU"/>
        </w:rPr>
        <w:t xml:space="preserve">Идёт проверка </w:t>
      </w:r>
      <w:commentRangeStart w:id="2424"/>
      <w:r w:rsidRPr="00DA0E22">
        <w:rPr>
          <w:rFonts w:ascii="Times New Roman" w:hAnsi="Times New Roman"/>
          <w:lang w:val="ru-RU"/>
        </w:rPr>
        <w:t>«№ в поезде</w:t>
      </w:r>
      <w:commentRangeEnd w:id="2424"/>
      <w:r w:rsidR="00334687">
        <w:rPr>
          <w:rStyle w:val="aff2"/>
        </w:rPr>
        <w:commentReference w:id="2424"/>
      </w:r>
      <w:r w:rsidRPr="00DA0E22">
        <w:rPr>
          <w:rFonts w:ascii="Times New Roman" w:hAnsi="Times New Roman"/>
          <w:lang w:val="ru-RU"/>
        </w:rPr>
        <w:t xml:space="preserve">». </w:t>
      </w:r>
      <w:ins w:id="2425" w:author="Shuba, Irina V" w:date="2020-01-13T11:43:00Z">
        <w:r w:rsidR="002E5794">
          <w:rPr>
            <w:lang w:val="ru-RU"/>
          </w:rPr>
          <w:t xml:space="preserve">Если </w:t>
        </w:r>
        <w:r w:rsidR="002E5794">
          <w:rPr>
            <w:rFonts w:ascii="Times New Roman" w:hAnsi="Times New Roman"/>
            <w:lang w:val="ru-RU"/>
          </w:rPr>
          <w:t xml:space="preserve">при вводе данных через </w:t>
        </w:r>
        <w:r w:rsidR="002E5794" w:rsidRPr="00F63842">
          <w:rPr>
            <w:rFonts w:ascii="Times New Roman" w:hAnsi="Times New Roman"/>
            <w:lang w:val="ru-RU"/>
          </w:rPr>
          <w:t xml:space="preserve">пункт меню </w:t>
        </w:r>
        <w:r w:rsidR="002E5794" w:rsidRPr="00615961">
          <w:rPr>
            <w:rFonts w:ascii="Times New Roman" w:hAnsi="Times New Roman"/>
            <w:lang w:val="ru-RU"/>
          </w:rPr>
          <w:t>«</w:t>
        </w:r>
        <w:r w:rsidR="002E5794">
          <w:rPr>
            <w:rFonts w:ascii="Times New Roman" w:hAnsi="Times New Roman"/>
            <w:lang w:val="ru-RU"/>
          </w:rPr>
          <w:t>Корректировка данных по прибытию</w:t>
        </w:r>
        <w:r w:rsidR="002E5794" w:rsidRPr="00615961">
          <w:rPr>
            <w:rFonts w:ascii="Times New Roman" w:hAnsi="Times New Roman"/>
            <w:lang w:val="ru-RU"/>
          </w:rPr>
          <w:t>»</w:t>
        </w:r>
        <w:r w:rsidR="002E5794">
          <w:rPr>
            <w:rFonts w:ascii="Times New Roman" w:hAnsi="Times New Roman"/>
            <w:lang w:val="ru-RU"/>
          </w:rPr>
          <w:t xml:space="preserve"> (рис.26) </w:t>
        </w:r>
      </w:ins>
      <w:del w:id="2426" w:author="Shuba, Irina V" w:date="2020-01-13T11:43:00Z">
        <w:r w:rsidRPr="00DA0E22" w:rsidDel="002E5794">
          <w:rPr>
            <w:rFonts w:ascii="Times New Roman" w:hAnsi="Times New Roman"/>
            <w:lang w:val="ru-RU"/>
          </w:rPr>
          <w:delText>Если такой номер уже есть, то здесь 2 варианта:</w:delText>
        </w:r>
      </w:del>
    </w:p>
    <w:p w14:paraId="61CF657E" w14:textId="1941A8CF" w:rsidR="00D04E85" w:rsidRPr="00615961" w:rsidDel="002E5794" w:rsidRDefault="00D04E85">
      <w:pPr>
        <w:numPr>
          <w:ilvl w:val="0"/>
          <w:numId w:val="8"/>
        </w:numPr>
        <w:spacing w:after="80"/>
        <w:ind w:left="1077" w:hanging="397"/>
        <w:jc w:val="both"/>
        <w:rPr>
          <w:del w:id="2427" w:author="Shuba, Irina V" w:date="2020-01-13T11:43:00Z"/>
          <w:rFonts w:ascii="Times New Roman" w:hAnsi="Times New Roman"/>
          <w:lang w:val="ru-RU"/>
        </w:rPr>
        <w:pPrChange w:id="2428" w:author="Shuba, Irina V" w:date="2020-01-13T11:43:00Z">
          <w:pPr>
            <w:spacing w:after="80"/>
            <w:ind w:left="1077"/>
            <w:jc w:val="both"/>
          </w:pPr>
        </w:pPrChange>
      </w:pPr>
      <w:del w:id="2429" w:author="Shuba, Irina V" w:date="2020-01-13T11:43:00Z">
        <w:r w:rsidDel="002E5794">
          <w:rPr>
            <w:rFonts w:ascii="Times New Roman" w:hAnsi="Times New Roman"/>
            <w:lang w:val="ru-RU"/>
          </w:rPr>
          <w:delText xml:space="preserve">Если при вводе данных через </w:delText>
        </w:r>
        <w:r w:rsidRPr="00F63842" w:rsidDel="002E5794">
          <w:rPr>
            <w:rFonts w:ascii="Times New Roman" w:hAnsi="Times New Roman"/>
            <w:lang w:val="ru-RU"/>
          </w:rPr>
          <w:delText xml:space="preserve">пункт меню </w:delText>
        </w:r>
        <w:r w:rsidRPr="00615961" w:rsidDel="002E5794">
          <w:rPr>
            <w:rFonts w:ascii="Times New Roman" w:hAnsi="Times New Roman"/>
            <w:lang w:val="ru-RU"/>
          </w:rPr>
          <w:delText>«Ввод данных по прибытию»</w:delText>
        </w:r>
        <w:r w:rsidDel="002E5794">
          <w:rPr>
            <w:rFonts w:ascii="Times New Roman" w:hAnsi="Times New Roman"/>
            <w:lang w:val="ru-RU"/>
          </w:rPr>
          <w:delText xml:space="preserve"> (рис.25)</w:delText>
        </w:r>
      </w:del>
    </w:p>
    <w:p w14:paraId="6C757035" w14:textId="1DA5763F" w:rsidR="00D04E85" w:rsidDel="002E5794" w:rsidRDefault="00D04E85">
      <w:pPr>
        <w:numPr>
          <w:ilvl w:val="0"/>
          <w:numId w:val="8"/>
        </w:numPr>
        <w:spacing w:after="80"/>
        <w:ind w:left="1077" w:hanging="397"/>
        <w:jc w:val="both"/>
        <w:rPr>
          <w:del w:id="2430" w:author="Shuba, Irina V" w:date="2020-01-13T11:43:00Z"/>
          <w:lang w:val="ru-RU"/>
        </w:rPr>
        <w:pPrChange w:id="2431" w:author="Shuba, Irina V" w:date="2020-01-13T11:43:00Z">
          <w:pPr/>
        </w:pPrChange>
      </w:pPr>
      <w:del w:id="2432" w:author="Shuba, Irina V" w:date="2020-01-13T11:43:00Z">
        <w:r w:rsidDel="002E5794">
          <w:rPr>
            <w:noProof/>
            <w:lang w:val="ru-RU" w:eastAsia="ru-RU"/>
          </w:rPr>
          <w:drawing>
            <wp:inline distT="0" distB="0" distL="0" distR="0" wp14:anchorId="7E82D09F" wp14:editId="7E2555DE">
              <wp:extent cx="3989070" cy="1424218"/>
              <wp:effectExtent l="0" t="0" r="0" b="5080"/>
              <wp:docPr id="28" name="Рисунок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01037" cy="14284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05E8E7F" w14:textId="4BB5032E" w:rsidR="00D04E85" w:rsidRPr="00615961" w:rsidRDefault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lang w:val="ru-RU"/>
        </w:rPr>
        <w:pPrChange w:id="2433" w:author="Shuba, Irina V" w:date="2020-01-13T11:43:00Z">
          <w:pPr>
            <w:spacing w:after="80"/>
            <w:ind w:left="1077"/>
            <w:jc w:val="both"/>
          </w:pPr>
        </w:pPrChange>
      </w:pPr>
      <w:del w:id="2434" w:author="Shuba, Irina V" w:date="2020-01-13T11:44:00Z">
        <w:r w:rsidDel="002E5794">
          <w:rPr>
            <w:lang w:val="ru-RU"/>
          </w:rPr>
          <w:delText xml:space="preserve">Если </w:delText>
        </w:r>
        <w:r w:rsidDel="002E5794">
          <w:rPr>
            <w:rFonts w:ascii="Times New Roman" w:hAnsi="Times New Roman"/>
            <w:lang w:val="ru-RU"/>
          </w:rPr>
          <w:delText xml:space="preserve">при вводе данных через </w:delText>
        </w:r>
        <w:r w:rsidRPr="00F63842" w:rsidDel="002E5794">
          <w:rPr>
            <w:rFonts w:ascii="Times New Roman" w:hAnsi="Times New Roman"/>
            <w:lang w:val="ru-RU"/>
          </w:rPr>
          <w:delText xml:space="preserve">пункт меню </w:delText>
        </w:r>
        <w:r w:rsidRPr="00615961" w:rsidDel="002E5794">
          <w:rPr>
            <w:rFonts w:ascii="Times New Roman" w:hAnsi="Times New Roman"/>
            <w:lang w:val="ru-RU"/>
          </w:rPr>
          <w:delText>«</w:delText>
        </w:r>
        <w:r w:rsidDel="002E5794">
          <w:rPr>
            <w:rFonts w:ascii="Times New Roman" w:hAnsi="Times New Roman"/>
            <w:lang w:val="ru-RU"/>
          </w:rPr>
          <w:delText>Корректировка данных по прибытию</w:delText>
        </w:r>
        <w:r w:rsidRPr="00615961" w:rsidDel="002E5794">
          <w:rPr>
            <w:rFonts w:ascii="Times New Roman" w:hAnsi="Times New Roman"/>
            <w:lang w:val="ru-RU"/>
          </w:rPr>
          <w:delText>»</w:delText>
        </w:r>
        <w:r w:rsidDel="002E5794">
          <w:rPr>
            <w:rFonts w:ascii="Times New Roman" w:hAnsi="Times New Roman"/>
            <w:lang w:val="ru-RU"/>
          </w:rPr>
          <w:delText xml:space="preserve"> (рис.26)</w:delText>
        </w:r>
      </w:del>
    </w:p>
    <w:p w14:paraId="768D980B" w14:textId="77777777" w:rsidR="00D04E85" w:rsidRDefault="00D04E85" w:rsidP="00D04E85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5F63A3E" wp14:editId="52252295">
            <wp:extent cx="3771333" cy="1346479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300" cy="136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CC38" w14:textId="77777777" w:rsidR="00D04E85" w:rsidRDefault="00D04E85" w:rsidP="00D04E85">
      <w:pPr>
        <w:pStyle w:val="a5"/>
        <w:numPr>
          <w:ilvl w:val="0"/>
          <w:numId w:val="27"/>
        </w:numPr>
        <w:spacing w:after="80"/>
        <w:ind w:left="1134" w:hanging="425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D26CBD">
        <w:rPr>
          <w:rFonts w:ascii="Times New Roman" w:hAnsi="Times New Roman"/>
          <w:spacing w:val="0"/>
          <w:sz w:val="24"/>
          <w:szCs w:val="24"/>
          <w:lang w:val="ru-RU"/>
        </w:rPr>
        <w:t>Идёт проверка нахождения вагона в данном поезде. Если такой вагон уже есть в данном поезде, то выдаётся соответствующее сообщение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( рис.27)</w:t>
      </w:r>
    </w:p>
    <w:p w14:paraId="1FBD3B51" w14:textId="77777777" w:rsidR="00D04E85" w:rsidRDefault="00D04E85" w:rsidP="00D04E85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5AC8199" wp14:editId="75F4B1C1">
            <wp:extent cx="3707841" cy="1260666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43" cy="127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4407" w14:textId="77777777" w:rsidR="00D04E85" w:rsidRPr="00AA584D" w:rsidRDefault="00D04E85" w:rsidP="00D04E85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6E4AF8">
        <w:rPr>
          <w:rFonts w:ascii="Times New Roman" w:hAnsi="Times New Roman"/>
          <w:lang w:val="ru-RU"/>
        </w:rPr>
        <w:t xml:space="preserve">Также выдаётся информационное сообщение (предупреждающее) о том, что </w:t>
      </w:r>
      <w:r w:rsidRPr="00AA584D">
        <w:rPr>
          <w:rFonts w:ascii="Times New Roman" w:hAnsi="Times New Roman"/>
          <w:lang w:val="ru-RU"/>
        </w:rPr>
        <w:t>поле ввода пусто, если выполняется одно из условий:</w:t>
      </w:r>
    </w:p>
    <w:p w14:paraId="47D3A3D3" w14:textId="77777777" w:rsidR="00D04E85" w:rsidRPr="003D7062" w:rsidRDefault="00D04E85" w:rsidP="00D04E85">
      <w:pPr>
        <w:pStyle w:val="a5"/>
        <w:ind w:left="1134"/>
        <w:rPr>
          <w:rFonts w:ascii="Times New Roman" w:hAnsi="Times New Roman"/>
          <w:spacing w:val="0"/>
          <w:sz w:val="24"/>
          <w:szCs w:val="24"/>
          <w:lang w:val="ru-RU"/>
        </w:rPr>
      </w:pPr>
      <w:r w:rsidRPr="00AA584D">
        <w:rPr>
          <w:rFonts w:ascii="Times New Roman" w:hAnsi="Times New Roman"/>
          <w:lang w:val="ru-RU"/>
        </w:rPr>
        <w:t xml:space="preserve">- </w:t>
      </w:r>
      <w:r w:rsidRPr="003D7062">
        <w:rPr>
          <w:rFonts w:ascii="Times New Roman" w:hAnsi="Times New Roman"/>
          <w:spacing w:val="0"/>
          <w:sz w:val="24"/>
          <w:szCs w:val="24"/>
          <w:lang w:val="ru-RU"/>
        </w:rPr>
        <w:t>не отмечен «Признак контрагента», а цех получатель указан : «ЧП Восход» , ООО «Горнотранспортная компания», ООО «Керамет-Украина».</w:t>
      </w:r>
    </w:p>
    <w:p w14:paraId="1D40A2FB" w14:textId="77777777" w:rsidR="00D04E85" w:rsidRPr="005D0FF9" w:rsidRDefault="00D04E85" w:rsidP="00D04E85">
      <w:pPr>
        <w:spacing w:after="80"/>
        <w:ind w:left="1077"/>
        <w:jc w:val="both"/>
        <w:rPr>
          <w:rFonts w:ascii="Times New Roman" w:hAnsi="Times New Roman"/>
          <w:lang w:val="ru-RU"/>
        </w:rPr>
      </w:pPr>
      <w:r w:rsidRPr="005D0FF9">
        <w:rPr>
          <w:rFonts w:ascii="Times New Roman" w:hAnsi="Times New Roman"/>
          <w:lang w:val="ru-RU"/>
        </w:rPr>
        <w:t>- не введено поле ввода «Тип ЦС», а поле «Род» - ЦС ;</w:t>
      </w:r>
    </w:p>
    <w:p w14:paraId="53B93C0B" w14:textId="77777777" w:rsidR="00D04E85" w:rsidRPr="005D0FF9" w:rsidRDefault="00D04E85" w:rsidP="00D04E85">
      <w:pPr>
        <w:spacing w:after="80"/>
        <w:ind w:left="1077"/>
        <w:jc w:val="both"/>
        <w:rPr>
          <w:rFonts w:ascii="Times New Roman" w:hAnsi="Times New Roman"/>
          <w:lang w:val="ru-RU"/>
        </w:rPr>
      </w:pPr>
      <w:r w:rsidRPr="005D0FF9">
        <w:rPr>
          <w:rFonts w:ascii="Times New Roman" w:hAnsi="Times New Roman"/>
          <w:lang w:val="ru-RU"/>
        </w:rPr>
        <w:t>- не введено поле ввода «Погран.пункт», а станция отправления вагона не УЗ;</w:t>
      </w:r>
    </w:p>
    <w:p w14:paraId="04414911" w14:textId="77777777" w:rsidR="00D04E85" w:rsidRDefault="00D04E85" w:rsidP="00D04E85">
      <w:pPr>
        <w:spacing w:after="80"/>
        <w:ind w:left="1276" w:hanging="1276"/>
        <w:jc w:val="both"/>
        <w:rPr>
          <w:rFonts w:ascii="Times New Roman" w:hAnsi="Times New Roman"/>
          <w:lang w:val="ru-RU"/>
        </w:rPr>
      </w:pPr>
      <w:r w:rsidRPr="00AA584D">
        <w:rPr>
          <w:rFonts w:ascii="Times New Roman" w:hAnsi="Times New Roman"/>
          <w:lang w:val="ru-RU"/>
        </w:rPr>
        <w:t xml:space="preserve">                  - не введено поле ввода «Судно», а станция либо </w:t>
      </w:r>
      <w:r>
        <w:rPr>
          <w:rFonts w:ascii="Times New Roman" w:hAnsi="Times New Roman"/>
          <w:lang w:val="ru-RU"/>
        </w:rPr>
        <w:t>«</w:t>
      </w:r>
      <w:r w:rsidRPr="00AA584D">
        <w:rPr>
          <w:rFonts w:ascii="Times New Roman" w:hAnsi="Times New Roman"/>
          <w:lang w:val="ru-RU"/>
        </w:rPr>
        <w:t>Черноморская</w:t>
      </w:r>
      <w:r>
        <w:rPr>
          <w:rFonts w:ascii="Times New Roman" w:hAnsi="Times New Roman"/>
          <w:lang w:val="ru-RU"/>
        </w:rPr>
        <w:t>»</w:t>
      </w:r>
      <w:r w:rsidRPr="00AA584D">
        <w:rPr>
          <w:rFonts w:ascii="Times New Roman" w:hAnsi="Times New Roman"/>
          <w:lang w:val="ru-RU"/>
        </w:rPr>
        <w:t xml:space="preserve">, </w:t>
      </w:r>
      <w:r>
        <w:rPr>
          <w:rFonts w:ascii="Times New Roman" w:hAnsi="Times New Roman"/>
          <w:lang w:val="ru-RU"/>
        </w:rPr>
        <w:t>«</w:t>
      </w:r>
      <w:r w:rsidRPr="00AA584D">
        <w:rPr>
          <w:rFonts w:ascii="Times New Roman" w:hAnsi="Times New Roman"/>
          <w:lang w:val="ru-RU"/>
        </w:rPr>
        <w:t>Николаев Грузовой</w:t>
      </w:r>
      <w:r>
        <w:rPr>
          <w:rFonts w:ascii="Times New Roman" w:hAnsi="Times New Roman"/>
          <w:lang w:val="ru-RU"/>
        </w:rPr>
        <w:t>»</w:t>
      </w:r>
      <w:r w:rsidRPr="00AA584D">
        <w:rPr>
          <w:rFonts w:ascii="Times New Roman" w:hAnsi="Times New Roman"/>
          <w:lang w:val="ru-RU"/>
        </w:rPr>
        <w:t xml:space="preserve">, </w:t>
      </w:r>
      <w:r>
        <w:rPr>
          <w:rFonts w:ascii="Times New Roman" w:hAnsi="Times New Roman"/>
          <w:lang w:val="ru-RU"/>
        </w:rPr>
        <w:t>«</w:t>
      </w:r>
      <w:r w:rsidRPr="00AA584D">
        <w:rPr>
          <w:rFonts w:ascii="Times New Roman" w:hAnsi="Times New Roman"/>
          <w:lang w:val="ru-RU"/>
        </w:rPr>
        <w:t>Измаил</w:t>
      </w:r>
      <w:r>
        <w:rPr>
          <w:rFonts w:ascii="Times New Roman" w:hAnsi="Times New Roman"/>
          <w:lang w:val="ru-RU"/>
        </w:rPr>
        <w:t>».</w:t>
      </w:r>
      <w:r w:rsidRPr="00525202">
        <w:rPr>
          <w:rFonts w:ascii="Times New Roman" w:hAnsi="Times New Roman"/>
          <w:highlight w:val="red"/>
          <w:lang w:val="ru-RU"/>
        </w:rPr>
        <w:t xml:space="preserve"> </w:t>
      </w:r>
    </w:p>
    <w:p w14:paraId="579CC733" w14:textId="77777777" w:rsidR="00D04E85" w:rsidRDefault="00D04E85" w:rsidP="00D04E85">
      <w:pPr>
        <w:pStyle w:val="4"/>
        <w:numPr>
          <w:ilvl w:val="3"/>
          <w:numId w:val="33"/>
        </w:numPr>
        <w:ind w:left="1560" w:hanging="1276"/>
        <w:jc w:val="center"/>
        <w:rPr>
          <w:rFonts w:ascii="Times New Roman" w:hAnsi="Times New Roman"/>
          <w:i w:val="0"/>
          <w:color w:val="auto"/>
          <w:lang w:val="ru-RU"/>
        </w:rPr>
      </w:pPr>
      <w:bookmarkStart w:id="2435" w:name="_Toc497895123"/>
      <w:r w:rsidRPr="00525202">
        <w:rPr>
          <w:rFonts w:ascii="Times New Roman" w:hAnsi="Times New Roman"/>
          <w:i w:val="0"/>
          <w:color w:val="auto"/>
          <w:lang w:val="ru-RU"/>
        </w:rPr>
        <w:t xml:space="preserve"> Автоматический ввод информации с ЭПД по номеру вагона</w:t>
      </w:r>
      <w:bookmarkEnd w:id="2435"/>
    </w:p>
    <w:p w14:paraId="468FC2D3" w14:textId="55942121" w:rsidR="0023782B" w:rsidRPr="00177A64" w:rsidRDefault="00D04E85" w:rsidP="00D04E85">
      <w:pPr>
        <w:spacing w:after="80"/>
        <w:ind w:firstLine="454"/>
        <w:jc w:val="both"/>
        <w:rPr>
          <w:ins w:id="2436" w:author="Shuba, Irina V" w:date="2020-01-13T11:51:00Z"/>
          <w:rFonts w:ascii="Times New Roman" w:hAnsi="Times New Roman"/>
          <w:lang w:val="ru-RU"/>
        </w:rPr>
      </w:pPr>
      <w:r w:rsidRPr="00525202">
        <w:rPr>
          <w:rFonts w:ascii="Times New Roman" w:hAnsi="Times New Roman"/>
          <w:lang w:val="ru-RU"/>
        </w:rPr>
        <w:t xml:space="preserve">Для автоматического ввода информации </w:t>
      </w:r>
      <w:ins w:id="2437" w:author="Shuba, Irina V" w:date="2020-01-13T11:50:00Z">
        <w:r w:rsidR="0023782B" w:rsidRPr="00525202">
          <w:rPr>
            <w:rFonts w:ascii="Times New Roman" w:hAnsi="Times New Roman"/>
            <w:lang w:val="ru-RU"/>
          </w:rPr>
          <w:t xml:space="preserve">с ЭПД </w:t>
        </w:r>
        <w:r w:rsidR="0023782B">
          <w:rPr>
            <w:rFonts w:ascii="Times New Roman" w:hAnsi="Times New Roman"/>
            <w:lang w:val="ru-RU"/>
          </w:rPr>
          <w:t xml:space="preserve">на </w:t>
        </w:r>
      </w:ins>
      <w:r w:rsidRPr="00525202">
        <w:rPr>
          <w:rFonts w:ascii="Times New Roman" w:hAnsi="Times New Roman"/>
          <w:lang w:val="ru-RU"/>
        </w:rPr>
        <w:t>нов</w:t>
      </w:r>
      <w:del w:id="2438" w:author="Shuba, Irina V" w:date="2020-01-13T11:50:00Z">
        <w:r w:rsidRPr="00525202" w:rsidDel="0023782B">
          <w:rPr>
            <w:rFonts w:ascii="Times New Roman" w:hAnsi="Times New Roman"/>
            <w:lang w:val="ru-RU"/>
          </w:rPr>
          <w:delText>ого</w:delText>
        </w:r>
      </w:del>
      <w:ins w:id="2439" w:author="Shuba, Irina V" w:date="2020-01-13T11:50:00Z">
        <w:r w:rsidR="0023782B">
          <w:rPr>
            <w:rFonts w:ascii="Times New Roman" w:hAnsi="Times New Roman"/>
            <w:lang w:val="ru-RU"/>
          </w:rPr>
          <w:t>ый</w:t>
        </w:r>
      </w:ins>
      <w:r w:rsidRPr="00525202">
        <w:rPr>
          <w:rFonts w:ascii="Times New Roman" w:hAnsi="Times New Roman"/>
          <w:lang w:val="ru-RU"/>
        </w:rPr>
        <w:t xml:space="preserve"> вагон</w:t>
      </w:r>
      <w:del w:id="2440" w:author="Shuba, Irina V" w:date="2020-01-13T11:50:00Z">
        <w:r w:rsidRPr="00525202" w:rsidDel="0023782B">
          <w:rPr>
            <w:rFonts w:ascii="Times New Roman" w:hAnsi="Times New Roman"/>
            <w:lang w:val="ru-RU"/>
          </w:rPr>
          <w:delText>а</w:delText>
        </w:r>
      </w:del>
      <w:r w:rsidRPr="00525202">
        <w:rPr>
          <w:rFonts w:ascii="Times New Roman" w:hAnsi="Times New Roman"/>
          <w:lang w:val="ru-RU"/>
        </w:rPr>
        <w:t>, прибывш</w:t>
      </w:r>
      <w:del w:id="2441" w:author="Shuba, Irina V" w:date="2020-01-13T11:50:00Z">
        <w:r w:rsidRPr="00525202" w:rsidDel="0023782B">
          <w:rPr>
            <w:rFonts w:ascii="Times New Roman" w:hAnsi="Times New Roman"/>
            <w:lang w:val="ru-RU"/>
          </w:rPr>
          <w:delText>его</w:delText>
        </w:r>
      </w:del>
      <w:ins w:id="2442" w:author="Shuba, Irina V" w:date="2020-01-13T11:50:00Z">
        <w:r w:rsidR="0023782B">
          <w:rPr>
            <w:rFonts w:ascii="Times New Roman" w:hAnsi="Times New Roman"/>
            <w:lang w:val="ru-RU"/>
          </w:rPr>
          <w:t>ий</w:t>
        </w:r>
      </w:ins>
      <w:r w:rsidRPr="00525202">
        <w:rPr>
          <w:rFonts w:ascii="Times New Roman" w:hAnsi="Times New Roman"/>
          <w:lang w:val="ru-RU"/>
        </w:rPr>
        <w:t xml:space="preserve"> на комбинат, </w:t>
      </w:r>
      <w:ins w:id="2443" w:author="Shuba, Irina V" w:date="2020-01-13T11:50:00Z">
        <w:r w:rsidR="0023782B">
          <w:rPr>
            <w:rFonts w:ascii="Times New Roman" w:hAnsi="Times New Roman"/>
            <w:lang w:val="ru-RU"/>
          </w:rPr>
          <w:t xml:space="preserve">используется данные с формы </w:t>
        </w:r>
      </w:ins>
      <w:ins w:id="2444" w:author="Shuba, Irina V" w:date="2020-01-13T11:51:00Z">
        <w:r w:rsidR="0023782B">
          <w:rPr>
            <w:rFonts w:ascii="Times New Roman" w:hAnsi="Times New Roman"/>
            <w:lang w:val="ru-RU"/>
          </w:rPr>
          <w:t xml:space="preserve">« Подходы», которая наполняется данными, переданными </w:t>
        </w:r>
      </w:ins>
      <w:ins w:id="2445" w:author="Shuba, Irina V" w:date="2020-01-13T11:52:00Z">
        <w:r w:rsidR="0023782B">
          <w:rPr>
            <w:rFonts w:ascii="Times New Roman" w:hAnsi="Times New Roman"/>
            <w:lang w:val="ru-RU"/>
          </w:rPr>
          <w:t xml:space="preserve">МЕТАЛЛУРГТРАНСОМ </w:t>
        </w:r>
      </w:ins>
      <w:ins w:id="2446" w:author="Shuba, Irina V" w:date="2020-01-13T11:51:00Z">
        <w:r w:rsidR="0023782B">
          <w:rPr>
            <w:rFonts w:ascii="Times New Roman" w:hAnsi="Times New Roman"/>
            <w:lang w:val="ru-RU"/>
          </w:rPr>
          <w:t xml:space="preserve"> . </w:t>
        </w:r>
      </w:ins>
      <w:ins w:id="2447" w:author="Shuba, Irina V" w:date="2020-01-13T13:12:00Z">
        <w:r w:rsidR="00177A64">
          <w:rPr>
            <w:rFonts w:ascii="Times New Roman" w:hAnsi="Times New Roman"/>
            <w:lang w:val="ru-RU"/>
          </w:rPr>
          <w:t xml:space="preserve">Вагон выбирается на форме « Подходы» двумя кликами мышки или клавишей </w:t>
        </w:r>
      </w:ins>
      <w:ins w:id="2448" w:author="Shuba, Irina V" w:date="2020-01-13T13:13:00Z">
        <w:r w:rsidR="00177A64">
          <w:rPr>
            <w:rFonts w:ascii="Times New Roman" w:hAnsi="Times New Roman"/>
          </w:rPr>
          <w:t>Enter</w:t>
        </w:r>
        <w:r w:rsidR="00177A64">
          <w:rPr>
            <w:rFonts w:ascii="Times New Roman" w:hAnsi="Times New Roman"/>
            <w:lang w:val="ru-RU"/>
          </w:rPr>
          <w:t>.</w:t>
        </w:r>
      </w:ins>
    </w:p>
    <w:p w14:paraId="3492C7F2" w14:textId="0F11217F" w:rsidR="00D04E85" w:rsidRDefault="0023782B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449" w:author="Shuba, Irina V" w:date="2020-01-13T11:51:00Z">
        <w:r>
          <w:rPr>
            <w:rFonts w:ascii="Times New Roman" w:hAnsi="Times New Roman"/>
            <w:lang w:val="ru-RU"/>
          </w:rPr>
          <w:t>При отсутствии номера вагона</w:t>
        </w:r>
      </w:ins>
      <w:ins w:id="2450" w:author="Shuba, Irina V" w:date="2020-01-13T12:01:00Z">
        <w:r w:rsidR="00410874">
          <w:rPr>
            <w:rFonts w:ascii="Times New Roman" w:hAnsi="Times New Roman"/>
            <w:lang w:val="ru-RU"/>
          </w:rPr>
          <w:t xml:space="preserve"> </w:t>
        </w:r>
      </w:ins>
      <w:ins w:id="2451" w:author="Shuba, Irina V" w:date="2020-01-13T11:51:00Z">
        <w:r>
          <w:rPr>
            <w:rFonts w:ascii="Times New Roman" w:hAnsi="Times New Roman"/>
            <w:lang w:val="ru-RU"/>
          </w:rPr>
          <w:t xml:space="preserve"> </w:t>
        </w:r>
      </w:ins>
      <w:del w:id="2452" w:author="Shuba, Irina V" w:date="2020-01-13T11:50:00Z">
        <w:r w:rsidR="00D04E85" w:rsidRPr="00525202" w:rsidDel="0023782B">
          <w:rPr>
            <w:rFonts w:ascii="Times New Roman" w:hAnsi="Times New Roman"/>
            <w:lang w:val="ru-RU"/>
          </w:rPr>
          <w:delText xml:space="preserve">с ЭПД </w:delText>
        </w:r>
      </w:del>
      <w:del w:id="2453" w:author="Shuba, Irina V" w:date="2020-01-13T11:52:00Z">
        <w:r w:rsidR="00D04E85" w:rsidRPr="00525202" w:rsidDel="0023782B">
          <w:rPr>
            <w:rFonts w:ascii="Times New Roman" w:hAnsi="Times New Roman"/>
            <w:lang w:val="ru-RU"/>
          </w:rPr>
          <w:delText>по номеру вагона</w:delText>
        </w:r>
      </w:del>
      <w:r w:rsidR="00D04E85" w:rsidRPr="00525202">
        <w:rPr>
          <w:rFonts w:ascii="Times New Roman" w:hAnsi="Times New Roman"/>
          <w:lang w:val="ru-RU"/>
        </w:rPr>
        <w:t xml:space="preserve"> используется кнопка «Автопоиск2», которая расположена на </w:t>
      </w:r>
      <w:r w:rsidR="00D04E85" w:rsidRPr="00525202">
        <w:rPr>
          <w:rFonts w:ascii="Times New Roman" w:hAnsi="Times New Roman"/>
          <w:szCs w:val="28"/>
          <w:lang w:val="ru-RU"/>
        </w:rPr>
        <w:t xml:space="preserve">области </w:t>
      </w:r>
      <w:r w:rsidR="00D04E85" w:rsidRPr="00525202">
        <w:rPr>
          <w:rFonts w:ascii="Times New Roman" w:hAnsi="Times New Roman"/>
          <w:lang w:val="ru-RU"/>
        </w:rPr>
        <w:t>формы «</w:t>
      </w:r>
      <w:r w:rsidR="00D04E85" w:rsidRPr="00525202">
        <w:rPr>
          <w:rFonts w:ascii="Times New Roman" w:hAnsi="Times New Roman"/>
          <w:szCs w:val="28"/>
          <w:lang w:val="ru-RU"/>
        </w:rPr>
        <w:t>Информация по вагону</w:t>
      </w:r>
      <w:r w:rsidR="00D04E85" w:rsidRPr="00525202">
        <w:rPr>
          <w:rFonts w:ascii="Times New Roman" w:hAnsi="Times New Roman"/>
          <w:lang w:val="ru-RU"/>
        </w:rPr>
        <w:t>»</w:t>
      </w:r>
      <w:r w:rsidR="00D04E85" w:rsidRPr="00525202">
        <w:rPr>
          <w:rFonts w:ascii="Times New Roman" w:hAnsi="Times New Roman"/>
          <w:szCs w:val="28"/>
          <w:lang w:val="ru-RU"/>
        </w:rPr>
        <w:t xml:space="preserve"> </w:t>
      </w:r>
      <w:r w:rsidR="00D04E85" w:rsidRPr="00525202">
        <w:rPr>
          <w:rFonts w:ascii="Times New Roman" w:hAnsi="Times New Roman"/>
          <w:lang w:val="ru-RU"/>
        </w:rPr>
        <w:t>(рис.</w:t>
      </w:r>
      <w:r w:rsidR="00D04E85" w:rsidRPr="0045494D">
        <w:rPr>
          <w:rFonts w:ascii="Times New Roman" w:hAnsi="Times New Roman"/>
        </w:rPr>
        <w:t> </w:t>
      </w:r>
      <w:r w:rsidR="00D04E85" w:rsidRPr="00525202">
        <w:rPr>
          <w:rFonts w:ascii="Times New Roman" w:hAnsi="Times New Roman"/>
          <w:lang w:val="ru-RU"/>
        </w:rPr>
        <w:t>21). Для того, чтобы данная кнопка была активной, необходимо ввести номер вагона</w:t>
      </w:r>
      <w:r w:rsidR="00D04E85" w:rsidRPr="00525202">
        <w:rPr>
          <w:rFonts w:ascii="Times New Roman" w:hAnsi="Times New Roman"/>
          <w:szCs w:val="28"/>
          <w:lang w:val="ru-RU"/>
        </w:rPr>
        <w:t xml:space="preserve"> </w:t>
      </w:r>
      <w:r w:rsidR="00D04E85" w:rsidRPr="00525202">
        <w:rPr>
          <w:rFonts w:ascii="Times New Roman" w:hAnsi="Times New Roman"/>
          <w:lang w:val="ru-RU"/>
        </w:rPr>
        <w:t>(рис.</w:t>
      </w:r>
      <w:r w:rsidR="00D04E85" w:rsidRPr="0045494D">
        <w:rPr>
          <w:rFonts w:ascii="Times New Roman" w:hAnsi="Times New Roman"/>
        </w:rPr>
        <w:t> </w:t>
      </w:r>
      <w:r w:rsidR="00D04E85">
        <w:rPr>
          <w:rFonts w:ascii="Times New Roman" w:hAnsi="Times New Roman"/>
          <w:lang w:val="ru-RU"/>
        </w:rPr>
        <w:t>28</w:t>
      </w:r>
      <w:r w:rsidR="00D04E85" w:rsidRPr="00525202">
        <w:rPr>
          <w:rFonts w:ascii="Times New Roman" w:hAnsi="Times New Roman"/>
          <w:lang w:val="ru-RU"/>
        </w:rPr>
        <w:t>):</w:t>
      </w:r>
    </w:p>
    <w:p w14:paraId="7E0D4F46" w14:textId="77777777" w:rsidR="00D04E85" w:rsidRDefault="00D04E85" w:rsidP="00D04E85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543DF6" wp14:editId="05D9E229">
            <wp:extent cx="3002343" cy="703385"/>
            <wp:effectExtent l="0" t="0" r="762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25" cy="71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31C1" w14:textId="77777777" w:rsidR="00D04E85" w:rsidRDefault="00D04E85" w:rsidP="00D04E85">
      <w:pPr>
        <w:rPr>
          <w:lang w:val="ru-RU"/>
        </w:rPr>
      </w:pPr>
      <w:r>
        <w:rPr>
          <w:lang w:val="ru-RU"/>
        </w:rPr>
        <w:t>Рис. 28 Автопоиск 2  по номеру вагона</w:t>
      </w:r>
    </w:p>
    <w:p w14:paraId="2C2CA6BC" w14:textId="77777777" w:rsidR="00D04E85" w:rsidRDefault="00D04E85" w:rsidP="00D04E85">
      <w:pPr>
        <w:rPr>
          <w:lang w:val="ru-RU"/>
        </w:rPr>
      </w:pPr>
    </w:p>
    <w:p w14:paraId="48054A2C" w14:textId="77777777" w:rsidR="00D04E85" w:rsidRPr="00120928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120928">
        <w:rPr>
          <w:rFonts w:ascii="Times New Roman" w:hAnsi="Times New Roman"/>
          <w:lang w:val="ru-RU"/>
        </w:rPr>
        <w:t>При нажатии кнопки «Автопоиск2» происходит поиск информации по заданному вагону в ЭПД.</w:t>
      </w:r>
    </w:p>
    <w:p w14:paraId="0DFB4597" w14:textId="77777777" w:rsidR="00D04E85" w:rsidRPr="00120928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120928">
        <w:rPr>
          <w:rFonts w:ascii="Times New Roman" w:hAnsi="Times New Roman"/>
          <w:lang w:val="ru-RU"/>
        </w:rPr>
        <w:t>При неудачном поиске будет выдано соответствующее сообщение</w:t>
      </w:r>
      <w:r w:rsidRPr="00120928">
        <w:rPr>
          <w:rFonts w:ascii="Times New Roman" w:hAnsi="Times New Roman"/>
          <w:szCs w:val="28"/>
          <w:lang w:val="ru-RU"/>
        </w:rPr>
        <w:t xml:space="preserve"> </w:t>
      </w:r>
      <w:r w:rsidRPr="00120928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29</w:t>
      </w:r>
      <w:r w:rsidRPr="00120928">
        <w:rPr>
          <w:rFonts w:ascii="Times New Roman" w:hAnsi="Times New Roman"/>
          <w:lang w:val="ru-RU"/>
        </w:rPr>
        <w:t>):</w:t>
      </w:r>
    </w:p>
    <w:p w14:paraId="7BA96FE5" w14:textId="77777777" w:rsidR="00D04E85" w:rsidRDefault="00D04E85" w:rsidP="00D04E85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2C5DF91" wp14:editId="4C1E78A5">
            <wp:extent cx="3637504" cy="1275440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895" cy="127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8D51" w14:textId="77777777" w:rsidR="00D04E85" w:rsidRDefault="00D04E85" w:rsidP="00D04E85">
      <w:pPr>
        <w:rPr>
          <w:lang w:val="ru-RU"/>
        </w:rPr>
      </w:pPr>
    </w:p>
    <w:p w14:paraId="7DD83044" w14:textId="3849A996" w:rsidR="00D04E85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При удачном поиске</w:t>
      </w:r>
      <w:r w:rsidRPr="00120928">
        <w:rPr>
          <w:rFonts w:ascii="Times New Roman" w:hAnsi="Times New Roman"/>
          <w:lang w:val="ru-RU"/>
        </w:rPr>
        <w:t xml:space="preserve"> данные </w:t>
      </w:r>
      <w:ins w:id="2454" w:author="Shuba, Irina V" w:date="2020-01-13T11:53:00Z">
        <w:r w:rsidR="0023782B">
          <w:rPr>
            <w:rFonts w:ascii="Times New Roman" w:hAnsi="Times New Roman"/>
            <w:lang w:val="ru-RU"/>
          </w:rPr>
          <w:t xml:space="preserve">через модуль согласования </w:t>
        </w:r>
      </w:ins>
      <w:r>
        <w:rPr>
          <w:rFonts w:ascii="Times New Roman" w:hAnsi="Times New Roman"/>
          <w:lang w:val="ru-RU"/>
        </w:rPr>
        <w:t xml:space="preserve">с ЭПД </w:t>
      </w:r>
      <w:r w:rsidRPr="00120928">
        <w:rPr>
          <w:rFonts w:ascii="Times New Roman" w:hAnsi="Times New Roman"/>
          <w:lang w:val="ru-RU"/>
        </w:rPr>
        <w:t>подставляются в следующие поля ввода:</w:t>
      </w:r>
    </w:p>
    <w:tbl>
      <w:tblPr>
        <w:tblW w:w="95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8"/>
        <w:gridCol w:w="1735"/>
        <w:gridCol w:w="2375"/>
        <w:gridCol w:w="4605"/>
      </w:tblGrid>
      <w:tr w:rsidR="00D04E85" w14:paraId="333BD9D9" w14:textId="77777777" w:rsidTr="00356C34">
        <w:tc>
          <w:tcPr>
            <w:tcW w:w="788" w:type="dxa"/>
          </w:tcPr>
          <w:p w14:paraId="69C0AAB8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rFonts w:ascii="Times New Roman" w:hAnsi="Times New Roman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1735" w:type="dxa"/>
          </w:tcPr>
          <w:p w14:paraId="1F62452A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375" w:type="dxa"/>
          </w:tcPr>
          <w:p w14:paraId="18041A73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>Поле БД</w:t>
            </w:r>
          </w:p>
        </w:tc>
        <w:tc>
          <w:tcPr>
            <w:tcW w:w="4605" w:type="dxa"/>
          </w:tcPr>
          <w:p w14:paraId="70777E79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 xml:space="preserve">Описание </w:t>
            </w:r>
          </w:p>
        </w:tc>
      </w:tr>
      <w:tr w:rsidR="00D04E85" w:rsidRPr="003551AA" w14:paraId="7AE213D4" w14:textId="77777777" w:rsidTr="00356C34">
        <w:tc>
          <w:tcPr>
            <w:tcW w:w="788" w:type="dxa"/>
          </w:tcPr>
          <w:p w14:paraId="1A21374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</w:t>
            </w:r>
          </w:p>
        </w:tc>
        <w:tc>
          <w:tcPr>
            <w:tcW w:w="1735" w:type="dxa"/>
          </w:tcPr>
          <w:p w14:paraId="075218F4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2375" w:type="dxa"/>
          </w:tcPr>
          <w:p w14:paraId="7393F5AB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4605" w:type="dxa"/>
            <w:vAlign w:val="center"/>
          </w:tcPr>
          <w:p w14:paraId="0E44A7B2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</w:tr>
      <w:tr w:rsidR="00D04E85" w14:paraId="2C35A6E3" w14:textId="77777777" w:rsidTr="00356C34">
        <w:tc>
          <w:tcPr>
            <w:tcW w:w="788" w:type="dxa"/>
          </w:tcPr>
          <w:p w14:paraId="4E1FA6B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lastRenderedPageBreak/>
              <w:t>2</w:t>
            </w:r>
          </w:p>
        </w:tc>
        <w:tc>
          <w:tcPr>
            <w:tcW w:w="1735" w:type="dxa"/>
          </w:tcPr>
          <w:p w14:paraId="2F4CDB9C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rod_vag</w:t>
            </w:r>
          </w:p>
        </w:tc>
        <w:tc>
          <w:tcPr>
            <w:tcW w:w="2375" w:type="dxa"/>
          </w:tcPr>
          <w:p w14:paraId="3291AA91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4605" w:type="dxa"/>
            <w:vAlign w:val="center"/>
          </w:tcPr>
          <w:p w14:paraId="19494DAD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Род вагона</w:t>
            </w:r>
          </w:p>
        </w:tc>
      </w:tr>
      <w:tr w:rsidR="00D04E85" w14:paraId="214B28EA" w14:textId="77777777" w:rsidTr="00356C34">
        <w:tc>
          <w:tcPr>
            <w:tcW w:w="788" w:type="dxa"/>
          </w:tcPr>
          <w:p w14:paraId="21501F6B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1735" w:type="dxa"/>
            <w:vAlign w:val="center"/>
          </w:tcPr>
          <w:p w14:paraId="19D21441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gruzp</w:t>
            </w:r>
          </w:p>
        </w:tc>
        <w:tc>
          <w:tcPr>
            <w:tcW w:w="2375" w:type="dxa"/>
          </w:tcPr>
          <w:p w14:paraId="2B5FC6EC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Грузоподъемность,т</w:t>
            </w:r>
          </w:p>
        </w:tc>
        <w:tc>
          <w:tcPr>
            <w:tcW w:w="4605" w:type="dxa"/>
            <w:vAlign w:val="center"/>
          </w:tcPr>
          <w:p w14:paraId="145F2640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Грузоподъемность по прибытию</w:t>
            </w:r>
          </w:p>
        </w:tc>
      </w:tr>
      <w:tr w:rsidR="00D04E85" w14:paraId="74BEE4FD" w14:textId="77777777" w:rsidTr="00356C34">
        <w:tc>
          <w:tcPr>
            <w:tcW w:w="788" w:type="dxa"/>
          </w:tcPr>
          <w:p w14:paraId="5B6D4D4E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1735" w:type="dxa"/>
          </w:tcPr>
          <w:p w14:paraId="0B3BA14D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2375" w:type="dxa"/>
          </w:tcPr>
          <w:p w14:paraId="09A7B309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Тара,т</w:t>
            </w:r>
          </w:p>
        </w:tc>
        <w:tc>
          <w:tcPr>
            <w:tcW w:w="4605" w:type="dxa"/>
            <w:vAlign w:val="center"/>
          </w:tcPr>
          <w:p w14:paraId="018C0C42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3E7A15">
              <w:rPr>
                <w:rFonts w:cs="Calibri"/>
                <w:color w:val="000000"/>
                <w:sz w:val="18"/>
                <w:szCs w:val="18"/>
                <w:lang w:val="ru-RU"/>
              </w:rPr>
              <w:t>Тара по прибытию</w:t>
            </w:r>
          </w:p>
        </w:tc>
      </w:tr>
      <w:tr w:rsidR="00D04E85" w14:paraId="03E0A5E3" w14:textId="77777777" w:rsidTr="00356C34">
        <w:tc>
          <w:tcPr>
            <w:tcW w:w="788" w:type="dxa"/>
          </w:tcPr>
          <w:p w14:paraId="5A63B3C6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5</w:t>
            </w:r>
          </w:p>
        </w:tc>
        <w:tc>
          <w:tcPr>
            <w:tcW w:w="1735" w:type="dxa"/>
          </w:tcPr>
          <w:p w14:paraId="3DF48DAB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name_adm</w:t>
            </w:r>
          </w:p>
        </w:tc>
        <w:tc>
          <w:tcPr>
            <w:tcW w:w="2375" w:type="dxa"/>
          </w:tcPr>
          <w:p w14:paraId="69EBB1A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Страна</w:t>
            </w:r>
          </w:p>
        </w:tc>
        <w:tc>
          <w:tcPr>
            <w:tcW w:w="4605" w:type="dxa"/>
            <w:vAlign w:val="center"/>
          </w:tcPr>
          <w:p w14:paraId="120C7B3E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администрации вагона</w:t>
            </w:r>
          </w:p>
        </w:tc>
      </w:tr>
      <w:tr w:rsidR="00D04E85" w14:paraId="2B7549E5" w14:textId="77777777" w:rsidTr="00356C34">
        <w:tc>
          <w:tcPr>
            <w:tcW w:w="788" w:type="dxa"/>
          </w:tcPr>
          <w:p w14:paraId="5C4896F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1735" w:type="dxa"/>
          </w:tcPr>
          <w:p w14:paraId="67D41642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kod_adm</w:t>
            </w:r>
          </w:p>
        </w:tc>
        <w:tc>
          <w:tcPr>
            <w:tcW w:w="2375" w:type="dxa"/>
          </w:tcPr>
          <w:p w14:paraId="4E66D956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страны</w:t>
            </w:r>
          </w:p>
        </w:tc>
        <w:tc>
          <w:tcPr>
            <w:tcW w:w="4605" w:type="dxa"/>
            <w:vAlign w:val="center"/>
          </w:tcPr>
          <w:p w14:paraId="5AAC9FA4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Код администрации вагона</w:t>
            </w:r>
          </w:p>
        </w:tc>
      </w:tr>
      <w:tr w:rsidR="00D04E85" w14:paraId="63F33840" w14:textId="77777777" w:rsidTr="00356C34">
        <w:tc>
          <w:tcPr>
            <w:tcW w:w="788" w:type="dxa"/>
          </w:tcPr>
          <w:p w14:paraId="4DA09E92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7</w:t>
            </w:r>
          </w:p>
        </w:tc>
        <w:tc>
          <w:tcPr>
            <w:tcW w:w="1735" w:type="dxa"/>
          </w:tcPr>
          <w:p w14:paraId="25F032B7" w14:textId="77777777" w:rsidR="00D04E85" w:rsidRPr="0098388A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name_plat</w:t>
            </w:r>
          </w:p>
        </w:tc>
        <w:tc>
          <w:tcPr>
            <w:tcW w:w="2375" w:type="dxa"/>
          </w:tcPr>
          <w:p w14:paraId="0AD64AA2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  <w:lang w:val="ru-RU"/>
              </w:rPr>
              <w:t>Плательщик</w:t>
            </w:r>
          </w:p>
        </w:tc>
        <w:tc>
          <w:tcPr>
            <w:tcW w:w="4605" w:type="dxa"/>
            <w:vAlign w:val="center"/>
          </w:tcPr>
          <w:p w14:paraId="59F9EC83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</w:rPr>
              <w:t>Плательщик</w:t>
            </w:r>
          </w:p>
        </w:tc>
      </w:tr>
      <w:tr w:rsidR="00D04E85" w14:paraId="3963EDD0" w14:textId="77777777" w:rsidTr="00356C34">
        <w:tc>
          <w:tcPr>
            <w:tcW w:w="788" w:type="dxa"/>
          </w:tcPr>
          <w:p w14:paraId="04C1E737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8</w:t>
            </w:r>
          </w:p>
        </w:tc>
        <w:tc>
          <w:tcPr>
            <w:tcW w:w="1735" w:type="dxa"/>
          </w:tcPr>
          <w:p w14:paraId="1DCFD50A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 w:themeColor="text1"/>
                <w:sz w:val="20"/>
                <w:szCs w:val="20"/>
              </w:rPr>
              <w:t>kod_plat</w:t>
            </w:r>
          </w:p>
        </w:tc>
        <w:tc>
          <w:tcPr>
            <w:tcW w:w="2375" w:type="dxa"/>
          </w:tcPr>
          <w:p w14:paraId="492CB2FB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D0E0B">
              <w:rPr>
                <w:rFonts w:cs="Calibri"/>
                <w:color w:val="000000" w:themeColor="text1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4605" w:type="dxa"/>
            <w:vAlign w:val="center"/>
          </w:tcPr>
          <w:p w14:paraId="52DB1290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9D0E0B">
              <w:rPr>
                <w:rFonts w:cs="Calibri"/>
                <w:color w:val="000000" w:themeColor="text1"/>
                <w:sz w:val="18"/>
                <w:szCs w:val="18"/>
              </w:rPr>
              <w:t>Код плательщика</w:t>
            </w:r>
          </w:p>
        </w:tc>
      </w:tr>
      <w:tr w:rsidR="00D04E85" w14:paraId="73874405" w14:textId="77777777" w:rsidTr="00356C34">
        <w:tc>
          <w:tcPr>
            <w:tcW w:w="788" w:type="dxa"/>
          </w:tcPr>
          <w:p w14:paraId="49A713B0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9</w:t>
            </w:r>
          </w:p>
        </w:tc>
        <w:tc>
          <w:tcPr>
            <w:tcW w:w="1735" w:type="dxa"/>
          </w:tcPr>
          <w:p w14:paraId="29AB1996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name_firm_owner</w:t>
            </w:r>
          </w:p>
        </w:tc>
        <w:tc>
          <w:tcPr>
            <w:tcW w:w="2375" w:type="dxa"/>
          </w:tcPr>
          <w:p w14:paraId="24015062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C20F7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4605" w:type="dxa"/>
            <w:vAlign w:val="center"/>
          </w:tcPr>
          <w:p w14:paraId="61757E9D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r>
              <w:rPr>
                <w:rFonts w:cs="Calibri"/>
                <w:color w:val="000000"/>
                <w:sz w:val="18"/>
                <w:szCs w:val="18"/>
              </w:rPr>
              <w:t xml:space="preserve"> вагона</w:t>
            </w:r>
          </w:p>
        </w:tc>
      </w:tr>
      <w:tr w:rsidR="00D04E85" w14:paraId="64F76D30" w14:textId="77777777" w:rsidTr="00356C34">
        <w:tc>
          <w:tcPr>
            <w:tcW w:w="788" w:type="dxa"/>
          </w:tcPr>
          <w:p w14:paraId="27495EBE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10</w:t>
            </w:r>
          </w:p>
        </w:tc>
        <w:tc>
          <w:tcPr>
            <w:tcW w:w="1735" w:type="dxa"/>
          </w:tcPr>
          <w:p w14:paraId="44C45A4B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esr_name</w:t>
            </w:r>
          </w:p>
        </w:tc>
        <w:tc>
          <w:tcPr>
            <w:tcW w:w="2375" w:type="dxa"/>
          </w:tcPr>
          <w:p w14:paraId="3BC8BCB9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Погран.пункт</w:t>
            </w:r>
          </w:p>
        </w:tc>
        <w:tc>
          <w:tcPr>
            <w:tcW w:w="4605" w:type="dxa"/>
          </w:tcPr>
          <w:p w14:paraId="1EFCD801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</w:t>
            </w:r>
            <w:r>
              <w:rPr>
                <w:rFonts w:cs="Calibri"/>
                <w:color w:val="000000"/>
                <w:sz w:val="18"/>
                <w:szCs w:val="18"/>
              </w:rPr>
              <w:t>ограничн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ого </w:t>
            </w:r>
            <w:r>
              <w:rPr>
                <w:rFonts w:cs="Calibri"/>
                <w:color w:val="000000"/>
                <w:sz w:val="18"/>
                <w:szCs w:val="18"/>
              </w:rPr>
              <w:t xml:space="preserve"> пункт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</w:p>
        </w:tc>
      </w:tr>
      <w:tr w:rsidR="00D04E85" w14:paraId="6ACE7A31" w14:textId="77777777" w:rsidTr="00356C34">
        <w:tc>
          <w:tcPr>
            <w:tcW w:w="788" w:type="dxa"/>
          </w:tcPr>
          <w:p w14:paraId="0324A794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11</w:t>
            </w:r>
          </w:p>
        </w:tc>
        <w:tc>
          <w:tcPr>
            <w:tcW w:w="1735" w:type="dxa"/>
          </w:tcPr>
          <w:p w14:paraId="303D83C7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esr</w:t>
            </w:r>
          </w:p>
        </w:tc>
        <w:tc>
          <w:tcPr>
            <w:tcW w:w="2375" w:type="dxa"/>
          </w:tcPr>
          <w:p w14:paraId="42F526D0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погран.пунк</w:t>
            </w:r>
          </w:p>
        </w:tc>
        <w:tc>
          <w:tcPr>
            <w:tcW w:w="4605" w:type="dxa"/>
            <w:vAlign w:val="center"/>
          </w:tcPr>
          <w:p w14:paraId="51DEC8E9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</w:t>
            </w:r>
            <w:r w:rsidRPr="00617BC8">
              <w:rPr>
                <w:rFonts w:cs="Calibri"/>
                <w:color w:val="000000"/>
                <w:sz w:val="18"/>
                <w:szCs w:val="18"/>
                <w:lang w:val="ru-RU"/>
              </w:rPr>
              <w:t>ограничн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ого </w:t>
            </w:r>
            <w:r w:rsidRPr="00617BC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пункт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</w:p>
        </w:tc>
      </w:tr>
      <w:tr w:rsidR="00D04E85" w14:paraId="52CF97E2" w14:textId="77777777" w:rsidTr="00356C34">
        <w:tc>
          <w:tcPr>
            <w:tcW w:w="788" w:type="dxa"/>
          </w:tcPr>
          <w:p w14:paraId="0E32AB0E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1735" w:type="dxa"/>
          </w:tcPr>
          <w:p w14:paraId="48D8F84D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98388A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375" w:type="dxa"/>
          </w:tcPr>
          <w:p w14:paraId="46BA6F00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4605" w:type="dxa"/>
            <w:vAlign w:val="center"/>
          </w:tcPr>
          <w:p w14:paraId="79412259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</w:tr>
      <w:tr w:rsidR="00D04E85" w14:paraId="56F27E91" w14:textId="77777777" w:rsidTr="00356C34">
        <w:tc>
          <w:tcPr>
            <w:tcW w:w="788" w:type="dxa"/>
          </w:tcPr>
          <w:p w14:paraId="0102942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13</w:t>
            </w:r>
          </w:p>
        </w:tc>
        <w:tc>
          <w:tcPr>
            <w:tcW w:w="1735" w:type="dxa"/>
          </w:tcPr>
          <w:p w14:paraId="5AF9F727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stn_from</w:t>
            </w:r>
          </w:p>
        </w:tc>
        <w:tc>
          <w:tcPr>
            <w:tcW w:w="2375" w:type="dxa"/>
          </w:tcPr>
          <w:p w14:paraId="428B7759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4605" w:type="dxa"/>
            <w:vAlign w:val="center"/>
          </w:tcPr>
          <w:p w14:paraId="7B6E7103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отправления </w:t>
            </w:r>
          </w:p>
        </w:tc>
      </w:tr>
      <w:tr w:rsidR="00D04E85" w14:paraId="2EDDCB97" w14:textId="77777777" w:rsidTr="00356C34">
        <w:tc>
          <w:tcPr>
            <w:tcW w:w="788" w:type="dxa"/>
          </w:tcPr>
          <w:p w14:paraId="2FEE71E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14</w:t>
            </w:r>
          </w:p>
        </w:tc>
        <w:tc>
          <w:tcPr>
            <w:tcW w:w="1735" w:type="dxa"/>
          </w:tcPr>
          <w:p w14:paraId="69942346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doroga</w:t>
            </w:r>
          </w:p>
        </w:tc>
        <w:tc>
          <w:tcPr>
            <w:tcW w:w="2375" w:type="dxa"/>
          </w:tcPr>
          <w:p w14:paraId="731A2066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4605" w:type="dxa"/>
            <w:vAlign w:val="center"/>
          </w:tcPr>
          <w:p w14:paraId="4C59DF71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д</w:t>
            </w:r>
            <w:r>
              <w:rPr>
                <w:rFonts w:cs="Calibri"/>
                <w:color w:val="000000"/>
                <w:sz w:val="18"/>
                <w:szCs w:val="18"/>
              </w:rPr>
              <w:t>ороги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</w:tr>
      <w:tr w:rsidR="00D04E85" w14:paraId="79CC1B74" w14:textId="77777777" w:rsidTr="00356C34">
        <w:tc>
          <w:tcPr>
            <w:tcW w:w="788" w:type="dxa"/>
          </w:tcPr>
          <w:p w14:paraId="0DD83C0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15</w:t>
            </w:r>
          </w:p>
        </w:tc>
        <w:tc>
          <w:tcPr>
            <w:tcW w:w="1735" w:type="dxa"/>
          </w:tcPr>
          <w:p w14:paraId="3B834F54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name_</w:t>
            </w:r>
            <w:r w:rsidRPr="0098388A">
              <w:rPr>
                <w:rFonts w:cs="Calibri"/>
                <w:color w:val="000000"/>
                <w:sz w:val="18"/>
                <w:szCs w:val="18"/>
              </w:rPr>
              <w:t>to</w:t>
            </w:r>
          </w:p>
        </w:tc>
        <w:tc>
          <w:tcPr>
            <w:tcW w:w="2375" w:type="dxa"/>
          </w:tcPr>
          <w:p w14:paraId="3787163E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4605" w:type="dxa"/>
            <w:vAlign w:val="center"/>
          </w:tcPr>
          <w:p w14:paraId="546D225D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станции назначения</w:t>
            </w: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</w:tr>
      <w:tr w:rsidR="00D04E85" w14:paraId="10044389" w14:textId="77777777" w:rsidTr="00356C34">
        <w:tc>
          <w:tcPr>
            <w:tcW w:w="788" w:type="dxa"/>
          </w:tcPr>
          <w:p w14:paraId="264630E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16</w:t>
            </w:r>
          </w:p>
        </w:tc>
        <w:tc>
          <w:tcPr>
            <w:tcW w:w="1735" w:type="dxa"/>
          </w:tcPr>
          <w:p w14:paraId="6DCE8F7D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stn_to</w:t>
            </w:r>
          </w:p>
        </w:tc>
        <w:tc>
          <w:tcPr>
            <w:tcW w:w="2375" w:type="dxa"/>
          </w:tcPr>
          <w:p w14:paraId="2863A77F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49604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4605" w:type="dxa"/>
            <w:vAlign w:val="center"/>
          </w:tcPr>
          <w:p w14:paraId="121D7AFF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49604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</w:tr>
      <w:tr w:rsidR="00D04E85" w14:paraId="05AEC798" w14:textId="77777777" w:rsidTr="00356C34">
        <w:tc>
          <w:tcPr>
            <w:tcW w:w="788" w:type="dxa"/>
          </w:tcPr>
          <w:p w14:paraId="0E9F8968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17</w:t>
            </w:r>
          </w:p>
        </w:tc>
        <w:tc>
          <w:tcPr>
            <w:tcW w:w="1735" w:type="dxa"/>
          </w:tcPr>
          <w:p w14:paraId="19671BD2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2375" w:type="dxa"/>
          </w:tcPr>
          <w:p w14:paraId="23A3143E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</w:t>
            </w: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итель</w:t>
            </w:r>
          </w:p>
        </w:tc>
        <w:tc>
          <w:tcPr>
            <w:tcW w:w="4605" w:type="dxa"/>
            <w:vAlign w:val="center"/>
          </w:tcPr>
          <w:p w14:paraId="424C56E8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отправителя</w:t>
            </w:r>
          </w:p>
        </w:tc>
      </w:tr>
      <w:tr w:rsidR="00D04E85" w14:paraId="0882E558" w14:textId="77777777" w:rsidTr="00356C34">
        <w:tc>
          <w:tcPr>
            <w:tcW w:w="788" w:type="dxa"/>
          </w:tcPr>
          <w:p w14:paraId="1D2BC65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18</w:t>
            </w:r>
          </w:p>
        </w:tc>
        <w:tc>
          <w:tcPr>
            <w:tcW w:w="1735" w:type="dxa"/>
          </w:tcPr>
          <w:p w14:paraId="3365EE2C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2375" w:type="dxa"/>
          </w:tcPr>
          <w:p w14:paraId="686EE8A5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4605" w:type="dxa"/>
          </w:tcPr>
          <w:p w14:paraId="01DFF9E8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</w:tr>
      <w:tr w:rsidR="00D04E85" w14:paraId="44A77E23" w14:textId="77777777" w:rsidTr="00356C34">
        <w:tc>
          <w:tcPr>
            <w:tcW w:w="788" w:type="dxa"/>
          </w:tcPr>
          <w:p w14:paraId="20A50CF5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19</w:t>
            </w:r>
          </w:p>
        </w:tc>
        <w:tc>
          <w:tcPr>
            <w:tcW w:w="1735" w:type="dxa"/>
          </w:tcPr>
          <w:p w14:paraId="76EECF02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2375" w:type="dxa"/>
          </w:tcPr>
          <w:p w14:paraId="428883A3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4605" w:type="dxa"/>
            <w:vAlign w:val="center"/>
          </w:tcPr>
          <w:p w14:paraId="0A2EE8D9" w14:textId="77777777" w:rsidR="00D04E85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получателя</w:t>
            </w:r>
          </w:p>
        </w:tc>
      </w:tr>
      <w:tr w:rsidR="00D04E85" w:rsidRPr="003551AA" w14:paraId="7FC42DDA" w14:textId="77777777" w:rsidTr="00356C34">
        <w:tc>
          <w:tcPr>
            <w:tcW w:w="788" w:type="dxa"/>
          </w:tcPr>
          <w:p w14:paraId="689ECC1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20</w:t>
            </w:r>
          </w:p>
        </w:tc>
        <w:tc>
          <w:tcPr>
            <w:tcW w:w="1735" w:type="dxa"/>
          </w:tcPr>
          <w:p w14:paraId="2F099F13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2375" w:type="dxa"/>
          </w:tcPr>
          <w:p w14:paraId="1F285F44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грузополучателя</w:t>
            </w:r>
          </w:p>
        </w:tc>
        <w:tc>
          <w:tcPr>
            <w:tcW w:w="4605" w:type="dxa"/>
            <w:vAlign w:val="center"/>
          </w:tcPr>
          <w:p w14:paraId="6ADB727E" w14:textId="77777777" w:rsidR="00D04E85" w:rsidRPr="00F952B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773FE">
              <w:rPr>
                <w:rFonts w:cs="Calibri"/>
                <w:color w:val="000000"/>
                <w:sz w:val="18"/>
                <w:szCs w:val="18"/>
                <w:lang w:val="ru-RU"/>
              </w:rPr>
              <w:t>Код получателя по ж.д. накладной</w:t>
            </w:r>
          </w:p>
        </w:tc>
      </w:tr>
      <w:tr w:rsidR="00D04E85" w:rsidRPr="00BC07F6" w14:paraId="4525FAA2" w14:textId="77777777" w:rsidTr="00356C34">
        <w:tc>
          <w:tcPr>
            <w:tcW w:w="788" w:type="dxa"/>
          </w:tcPr>
          <w:p w14:paraId="241FFB8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21</w:t>
            </w:r>
          </w:p>
        </w:tc>
        <w:tc>
          <w:tcPr>
            <w:tcW w:w="1735" w:type="dxa"/>
          </w:tcPr>
          <w:p w14:paraId="7A025E0F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98388A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2375" w:type="dxa"/>
          </w:tcPr>
          <w:p w14:paraId="47DF5FBB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4605" w:type="dxa"/>
            <w:vAlign w:val="center"/>
          </w:tcPr>
          <w:p w14:paraId="5F68738E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груза прибытия ЕТСНГ</w:t>
            </w:r>
          </w:p>
        </w:tc>
      </w:tr>
      <w:tr w:rsidR="00D04E85" w:rsidRPr="003551AA" w14:paraId="184BB02F" w14:textId="77777777" w:rsidTr="00356C34">
        <w:tc>
          <w:tcPr>
            <w:tcW w:w="788" w:type="dxa"/>
          </w:tcPr>
          <w:p w14:paraId="5D0CEFD8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22</w:t>
            </w:r>
          </w:p>
        </w:tc>
        <w:tc>
          <w:tcPr>
            <w:tcW w:w="1735" w:type="dxa"/>
          </w:tcPr>
          <w:p w14:paraId="545A06E3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kod_etsng</w:t>
            </w:r>
          </w:p>
        </w:tc>
        <w:tc>
          <w:tcPr>
            <w:tcW w:w="2375" w:type="dxa"/>
          </w:tcPr>
          <w:p w14:paraId="1CC70F01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4605" w:type="dxa"/>
            <w:vAlign w:val="center"/>
          </w:tcPr>
          <w:p w14:paraId="1B97595B" w14:textId="77777777" w:rsidR="00D04E85" w:rsidRPr="00F952B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773FE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</w:tr>
      <w:tr w:rsidR="00D04E85" w:rsidRPr="003551AA" w14:paraId="56449309" w14:textId="77777777" w:rsidTr="00356C34">
        <w:tc>
          <w:tcPr>
            <w:tcW w:w="788" w:type="dxa"/>
          </w:tcPr>
          <w:p w14:paraId="2AB2B06D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23</w:t>
            </w:r>
          </w:p>
        </w:tc>
        <w:tc>
          <w:tcPr>
            <w:tcW w:w="1735" w:type="dxa"/>
          </w:tcPr>
          <w:p w14:paraId="242705AA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2375" w:type="dxa"/>
          </w:tcPr>
          <w:p w14:paraId="081109DA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груза, т</w:t>
            </w:r>
          </w:p>
        </w:tc>
        <w:tc>
          <w:tcPr>
            <w:tcW w:w="4605" w:type="dxa"/>
            <w:vAlign w:val="center"/>
          </w:tcPr>
          <w:p w14:paraId="10B3A16D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D382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r>
              <w:rPr>
                <w:rFonts w:cs="Calibri"/>
                <w:color w:val="000000"/>
                <w:sz w:val="18"/>
                <w:szCs w:val="18"/>
              </w:rPr>
              <w:t>c</w:t>
            </w:r>
            <w:r w:rsidRPr="008D382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документа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,</w:t>
            </w:r>
            <w:r w:rsidRPr="008D382B">
              <w:rPr>
                <w:rFonts w:ascii="Times New Roman" w:hAnsi="Times New Roman"/>
                <w:lang w:val="ru-RU"/>
              </w:rPr>
              <w:t xml:space="preserve"> </w:t>
            </w:r>
            <w:r w:rsidRPr="008D382B">
              <w:rPr>
                <w:rFonts w:cs="Calibri"/>
                <w:color w:val="000000"/>
                <w:sz w:val="18"/>
                <w:szCs w:val="18"/>
                <w:lang w:val="ru-RU"/>
              </w:rPr>
              <w:t>измеряемый в тоннах</w:t>
            </w:r>
          </w:p>
        </w:tc>
      </w:tr>
      <w:tr w:rsidR="00D04E85" w:rsidRPr="00BC07F6" w14:paraId="6E473F68" w14:textId="77777777" w:rsidTr="00356C34">
        <w:tc>
          <w:tcPr>
            <w:tcW w:w="788" w:type="dxa"/>
          </w:tcPr>
          <w:p w14:paraId="1FC9A234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24</w:t>
            </w:r>
          </w:p>
        </w:tc>
        <w:tc>
          <w:tcPr>
            <w:tcW w:w="1735" w:type="dxa"/>
          </w:tcPr>
          <w:p w14:paraId="156067E1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summa</w:t>
            </w:r>
          </w:p>
        </w:tc>
        <w:tc>
          <w:tcPr>
            <w:tcW w:w="2375" w:type="dxa"/>
          </w:tcPr>
          <w:p w14:paraId="2E7DE50D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при выдаче</w:t>
            </w:r>
          </w:p>
        </w:tc>
        <w:tc>
          <w:tcPr>
            <w:tcW w:w="4605" w:type="dxa"/>
            <w:vAlign w:val="center"/>
          </w:tcPr>
          <w:p w14:paraId="2EC8F40C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 xml:space="preserve">Тариф при выдаче </w:t>
            </w:r>
          </w:p>
        </w:tc>
      </w:tr>
      <w:tr w:rsidR="00D04E85" w14:paraId="7E961818" w14:textId="77777777" w:rsidTr="00356C34">
        <w:tc>
          <w:tcPr>
            <w:tcW w:w="788" w:type="dxa"/>
          </w:tcPr>
          <w:p w14:paraId="3E586AD3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25</w:t>
            </w:r>
          </w:p>
        </w:tc>
        <w:tc>
          <w:tcPr>
            <w:tcW w:w="1735" w:type="dxa"/>
            <w:vAlign w:val="center"/>
          </w:tcPr>
          <w:p w14:paraId="6106E5CF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distance_way</w:t>
            </w:r>
          </w:p>
        </w:tc>
        <w:tc>
          <w:tcPr>
            <w:tcW w:w="2375" w:type="dxa"/>
            <w:vAlign w:val="center"/>
          </w:tcPr>
          <w:p w14:paraId="60AB2923" w14:textId="77777777" w:rsidR="00D04E85" w:rsidRPr="00947E8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</w:rPr>
              <w:t>Тарифное расстояние по прибытию</w:t>
            </w:r>
          </w:p>
        </w:tc>
        <w:tc>
          <w:tcPr>
            <w:tcW w:w="4605" w:type="dxa"/>
            <w:vAlign w:val="center"/>
          </w:tcPr>
          <w:p w14:paraId="215615FC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</w:rPr>
              <w:t>Тарифное расстояние по прибытию</w:t>
            </w:r>
          </w:p>
        </w:tc>
      </w:tr>
      <w:tr w:rsidR="00D04E85" w14:paraId="6DBB44AB" w14:textId="77777777" w:rsidTr="00356C34">
        <w:tc>
          <w:tcPr>
            <w:tcW w:w="788" w:type="dxa"/>
          </w:tcPr>
          <w:p w14:paraId="5F274FB8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26</w:t>
            </w:r>
          </w:p>
        </w:tc>
        <w:tc>
          <w:tcPr>
            <w:tcW w:w="1735" w:type="dxa"/>
            <w:vAlign w:val="center"/>
          </w:tcPr>
          <w:p w14:paraId="022A418E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2375" w:type="dxa"/>
          </w:tcPr>
          <w:p w14:paraId="2A2193CB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Акты</w:t>
            </w:r>
          </w:p>
        </w:tc>
        <w:tc>
          <w:tcPr>
            <w:tcW w:w="4605" w:type="dxa"/>
            <w:vAlign w:val="center"/>
          </w:tcPr>
          <w:p w14:paraId="652F96DB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Акты в пути следования</w:t>
            </w:r>
          </w:p>
        </w:tc>
      </w:tr>
      <w:tr w:rsidR="00D04E85" w:rsidRPr="003551AA" w14:paraId="4D7DDA2B" w14:textId="77777777" w:rsidTr="00356C34">
        <w:tc>
          <w:tcPr>
            <w:tcW w:w="788" w:type="dxa"/>
          </w:tcPr>
          <w:p w14:paraId="444650A7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27</w:t>
            </w:r>
          </w:p>
        </w:tc>
        <w:tc>
          <w:tcPr>
            <w:tcW w:w="1735" w:type="dxa"/>
            <w:vAlign w:val="center"/>
          </w:tcPr>
          <w:p w14:paraId="5890EC4F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kol_os</w:t>
            </w:r>
          </w:p>
        </w:tc>
        <w:tc>
          <w:tcPr>
            <w:tcW w:w="2375" w:type="dxa"/>
          </w:tcPr>
          <w:p w14:paraId="4AC68424" w14:textId="77777777" w:rsidR="00D04E85" w:rsidRPr="0098388A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3CC83311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Кол-во осей</w:t>
            </w:r>
          </w:p>
        </w:tc>
        <w:tc>
          <w:tcPr>
            <w:tcW w:w="4605" w:type="dxa"/>
            <w:vAlign w:val="center"/>
          </w:tcPr>
          <w:p w14:paraId="675BF2C8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осей вагона.</w:t>
            </w:r>
            <w:r w:rsidRPr="0098388A">
              <w:rPr>
                <w:rFonts w:ascii="Times New Roman" w:hAnsi="Times New Roman"/>
                <w:lang w:val="ru-RU"/>
              </w:rPr>
              <w:t xml:space="preserve"> </w:t>
            </w:r>
            <w:commentRangeStart w:id="2455"/>
            <w:commentRangeStart w:id="2456"/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Данное поле может принимать только следующие значения «0» (по умолчанию), «4», «8», «12», «16» или «32».</w:t>
            </w:r>
            <w:commentRangeEnd w:id="2455"/>
            <w:r w:rsidR="00785DFE">
              <w:rPr>
                <w:rStyle w:val="aff2"/>
              </w:rPr>
              <w:commentReference w:id="2455"/>
            </w:r>
            <w:commentRangeEnd w:id="2456"/>
            <w:r w:rsidR="00EA42C8">
              <w:rPr>
                <w:rStyle w:val="aff2"/>
              </w:rPr>
              <w:commentReference w:id="2456"/>
            </w:r>
          </w:p>
        </w:tc>
      </w:tr>
      <w:tr w:rsidR="00D04E85" w:rsidRPr="00D907FC" w14:paraId="6FA22E17" w14:textId="77777777" w:rsidTr="00356C34">
        <w:tc>
          <w:tcPr>
            <w:tcW w:w="788" w:type="dxa"/>
          </w:tcPr>
          <w:p w14:paraId="70277298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28</w:t>
            </w:r>
          </w:p>
        </w:tc>
        <w:tc>
          <w:tcPr>
            <w:tcW w:w="1735" w:type="dxa"/>
          </w:tcPr>
          <w:p w14:paraId="34641C4B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kol</w:t>
            </w:r>
            <w:r w:rsidRPr="0098388A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98388A">
              <w:rPr>
                <w:rFonts w:cs="Calibri"/>
                <w:color w:val="000000"/>
                <w:sz w:val="20"/>
                <w:szCs w:val="20"/>
              </w:rPr>
              <w:t>pac</w:t>
            </w:r>
          </w:p>
        </w:tc>
        <w:tc>
          <w:tcPr>
            <w:tcW w:w="2375" w:type="dxa"/>
          </w:tcPr>
          <w:p w14:paraId="7F9E3273" w14:textId="77777777" w:rsidR="00D04E85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7302515F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Кол-во мест</w:t>
            </w:r>
          </w:p>
        </w:tc>
        <w:tc>
          <w:tcPr>
            <w:tcW w:w="4605" w:type="dxa"/>
            <w:vAlign w:val="center"/>
          </w:tcPr>
          <w:p w14:paraId="3AF8A36C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77729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мест</w:t>
            </w:r>
          </w:p>
        </w:tc>
      </w:tr>
      <w:tr w:rsidR="00D04E85" w:rsidRPr="00D907FC" w14:paraId="64432174" w14:textId="77777777" w:rsidTr="00356C34">
        <w:tc>
          <w:tcPr>
            <w:tcW w:w="788" w:type="dxa"/>
          </w:tcPr>
          <w:p w14:paraId="3BCF099D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29</w:t>
            </w:r>
          </w:p>
        </w:tc>
        <w:tc>
          <w:tcPr>
            <w:tcW w:w="1735" w:type="dxa"/>
          </w:tcPr>
          <w:p w14:paraId="10B09D30" w14:textId="77777777" w:rsidR="00D04E85" w:rsidRPr="0061596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oversize</w:t>
            </w:r>
          </w:p>
        </w:tc>
        <w:tc>
          <w:tcPr>
            <w:tcW w:w="2375" w:type="dxa"/>
          </w:tcPr>
          <w:p w14:paraId="628AE30C" w14:textId="77777777" w:rsidR="00D04E85" w:rsidRPr="0098388A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Негабаритность</w:t>
            </w:r>
          </w:p>
        </w:tc>
        <w:tc>
          <w:tcPr>
            <w:tcW w:w="4605" w:type="dxa"/>
            <w:vAlign w:val="center"/>
          </w:tcPr>
          <w:p w14:paraId="05352E70" w14:textId="77777777" w:rsidR="00D04E85" w:rsidRPr="0098388A" w:rsidRDefault="00D04E85" w:rsidP="00D04E85">
            <w:pPr>
              <w:spacing w:after="80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15961">
              <w:rPr>
                <w:rFonts w:cs="Calibri"/>
                <w:color w:val="000000"/>
                <w:sz w:val="18"/>
                <w:szCs w:val="18"/>
                <w:lang w:val="ru-RU"/>
              </w:rPr>
              <w:t>Негабаритность</w:t>
            </w:r>
          </w:p>
        </w:tc>
      </w:tr>
      <w:tr w:rsidR="00D04E85" w:rsidRPr="00D907FC" w14:paraId="166CC989" w14:textId="77777777" w:rsidTr="00356C34">
        <w:tc>
          <w:tcPr>
            <w:tcW w:w="788" w:type="dxa"/>
          </w:tcPr>
          <w:p w14:paraId="7E6743C4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30</w:t>
            </w:r>
          </w:p>
        </w:tc>
        <w:tc>
          <w:tcPr>
            <w:tcW w:w="1735" w:type="dxa"/>
          </w:tcPr>
          <w:p w14:paraId="5A9FB43B" w14:textId="77777777" w:rsidR="00D04E85" w:rsidRPr="0061596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2375" w:type="dxa"/>
          </w:tcPr>
          <w:p w14:paraId="3BD2295B" w14:textId="77777777" w:rsidR="00D04E85" w:rsidRPr="0098388A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Опасный груз</w:t>
            </w:r>
          </w:p>
        </w:tc>
        <w:tc>
          <w:tcPr>
            <w:tcW w:w="4605" w:type="dxa"/>
          </w:tcPr>
          <w:p w14:paraId="08894D72" w14:textId="77777777" w:rsidR="00D04E85" w:rsidRPr="0098388A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Вид опасности груза</w:t>
            </w:r>
          </w:p>
        </w:tc>
      </w:tr>
      <w:tr w:rsidR="00D04E85" w:rsidRPr="00D907FC" w14:paraId="04258D8B" w14:textId="77777777" w:rsidTr="00356C34">
        <w:tc>
          <w:tcPr>
            <w:tcW w:w="788" w:type="dxa"/>
          </w:tcPr>
          <w:p w14:paraId="667C4C4F" w14:textId="77777777" w:rsidR="00D04E85" w:rsidRDefault="00D04E85" w:rsidP="00D04E85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31</w:t>
            </w:r>
          </w:p>
        </w:tc>
        <w:tc>
          <w:tcPr>
            <w:tcW w:w="1735" w:type="dxa"/>
          </w:tcPr>
          <w:p w14:paraId="49884DBD" w14:textId="77777777" w:rsidR="00D04E85" w:rsidRPr="00615961" w:rsidRDefault="00D04E85" w:rsidP="00D04E85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2375" w:type="dxa"/>
          </w:tcPr>
          <w:p w14:paraId="0D1B19BD" w14:textId="77777777" w:rsidR="00D04E85" w:rsidRDefault="00D04E85" w:rsidP="00D04E8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43E47">
              <w:rPr>
                <w:rFonts w:cs="Calibri"/>
                <w:color w:val="000000"/>
                <w:sz w:val="18"/>
                <w:szCs w:val="18"/>
                <w:lang w:val="ru-RU"/>
              </w:rPr>
              <w:t>Класс</w:t>
            </w:r>
          </w:p>
        </w:tc>
        <w:tc>
          <w:tcPr>
            <w:tcW w:w="4605" w:type="dxa"/>
          </w:tcPr>
          <w:p w14:paraId="63B72579" w14:textId="77777777" w:rsidR="00D04E85" w:rsidRPr="0088345B" w:rsidRDefault="00D04E85" w:rsidP="00D04E85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43E47">
              <w:rPr>
                <w:rFonts w:cs="Calibri"/>
                <w:color w:val="000000"/>
                <w:sz w:val="18"/>
                <w:szCs w:val="18"/>
                <w:lang w:val="ru-RU"/>
              </w:rPr>
              <w:t>Класс опасного груза</w:t>
            </w:r>
          </w:p>
        </w:tc>
      </w:tr>
    </w:tbl>
    <w:p w14:paraId="2FB3C744" w14:textId="77777777" w:rsidR="00D04E85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Рис. 30 Поля с ЭПД при Автопоиске по номеру вагона.</w:t>
      </w:r>
    </w:p>
    <w:p w14:paraId="1EF05745" w14:textId="77777777" w:rsidR="00D04E85" w:rsidRPr="008465A7" w:rsidRDefault="00D04E85" w:rsidP="00D04E85">
      <w:pPr>
        <w:pStyle w:val="4"/>
        <w:numPr>
          <w:ilvl w:val="3"/>
          <w:numId w:val="33"/>
        </w:numPr>
        <w:ind w:left="1643" w:hanging="1701"/>
        <w:jc w:val="center"/>
        <w:rPr>
          <w:rFonts w:ascii="Times New Roman" w:hAnsi="Times New Roman"/>
          <w:i w:val="0"/>
          <w:color w:val="auto"/>
          <w:lang w:val="ru-RU"/>
        </w:rPr>
      </w:pPr>
      <w:r w:rsidRPr="008465A7">
        <w:rPr>
          <w:rFonts w:ascii="Times New Roman" w:hAnsi="Times New Roman"/>
          <w:i w:val="0"/>
          <w:color w:val="auto"/>
          <w:lang w:val="ru-RU"/>
        </w:rPr>
        <w:t>Автоматический ввод информации с ЭПД по номеру накладной</w:t>
      </w:r>
    </w:p>
    <w:p w14:paraId="0550A433" w14:textId="5B48D3F7" w:rsidR="00D04E85" w:rsidRDefault="00410874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457" w:author="Shuba, Irina V" w:date="2020-01-13T11:55:00Z">
        <w:r>
          <w:rPr>
            <w:rFonts w:ascii="Times New Roman" w:hAnsi="Times New Roman"/>
            <w:lang w:val="ru-RU"/>
          </w:rPr>
          <w:t xml:space="preserve">При необходимости просмотреть количество вагонов , прибывших по групповой накладной </w:t>
        </w:r>
      </w:ins>
      <w:del w:id="2458" w:author="Shuba, Irina V" w:date="2020-01-13T11:56:00Z">
        <w:r w:rsidR="00D04E85" w:rsidRPr="009C641D" w:rsidDel="00410874">
          <w:rPr>
            <w:rFonts w:ascii="Times New Roman" w:hAnsi="Times New Roman"/>
            <w:lang w:val="ru-RU"/>
          </w:rPr>
          <w:delText>Для автоматического ввода информации нового вагона, прибывшего на комбинат, с ЭПД по номеру накладной используется</w:delText>
        </w:r>
      </w:del>
      <w:ins w:id="2459" w:author="Shuba, Irina V" w:date="2020-01-13T11:56:00Z">
        <w:r>
          <w:rPr>
            <w:rFonts w:ascii="Times New Roman" w:hAnsi="Times New Roman"/>
            <w:lang w:val="ru-RU"/>
          </w:rPr>
          <w:t xml:space="preserve">используется </w:t>
        </w:r>
      </w:ins>
      <w:r w:rsidR="00D04E85" w:rsidRPr="009C641D">
        <w:rPr>
          <w:rFonts w:ascii="Times New Roman" w:hAnsi="Times New Roman"/>
          <w:lang w:val="ru-RU"/>
        </w:rPr>
        <w:t xml:space="preserve"> кнопка «Автопоиск», которая расположена на </w:t>
      </w:r>
      <w:r w:rsidR="00D04E85" w:rsidRPr="009C641D">
        <w:rPr>
          <w:rFonts w:ascii="Times New Roman" w:hAnsi="Times New Roman"/>
          <w:szCs w:val="28"/>
          <w:lang w:val="ru-RU"/>
        </w:rPr>
        <w:t xml:space="preserve">области </w:t>
      </w:r>
      <w:r w:rsidR="00D04E85" w:rsidRPr="009C641D">
        <w:rPr>
          <w:rFonts w:ascii="Times New Roman" w:hAnsi="Times New Roman"/>
          <w:lang w:val="ru-RU"/>
        </w:rPr>
        <w:t>формы «</w:t>
      </w:r>
      <w:r w:rsidR="00D04E85" w:rsidRPr="009C641D">
        <w:rPr>
          <w:rFonts w:ascii="Times New Roman" w:hAnsi="Times New Roman"/>
          <w:szCs w:val="28"/>
          <w:lang w:val="ru-RU"/>
        </w:rPr>
        <w:t>Информация по вагону</w:t>
      </w:r>
      <w:r w:rsidR="00D04E85" w:rsidRPr="009C641D">
        <w:rPr>
          <w:rFonts w:ascii="Times New Roman" w:hAnsi="Times New Roman"/>
          <w:lang w:val="ru-RU"/>
        </w:rPr>
        <w:t>»</w:t>
      </w:r>
      <w:r w:rsidR="00D04E85" w:rsidRPr="009C641D">
        <w:rPr>
          <w:rFonts w:ascii="Times New Roman" w:hAnsi="Times New Roman"/>
          <w:szCs w:val="28"/>
          <w:lang w:val="ru-RU"/>
        </w:rPr>
        <w:t xml:space="preserve"> </w:t>
      </w:r>
      <w:r w:rsidR="00D04E85" w:rsidRPr="009C641D">
        <w:rPr>
          <w:rFonts w:ascii="Times New Roman" w:hAnsi="Times New Roman"/>
          <w:lang w:val="ru-RU"/>
        </w:rPr>
        <w:t>(рис.</w:t>
      </w:r>
      <w:r w:rsidR="00D04E85" w:rsidRPr="0045494D">
        <w:rPr>
          <w:rFonts w:ascii="Times New Roman" w:hAnsi="Times New Roman"/>
        </w:rPr>
        <w:t> </w:t>
      </w:r>
      <w:r w:rsidR="00D04E85" w:rsidRPr="009C641D">
        <w:rPr>
          <w:rFonts w:ascii="Times New Roman" w:hAnsi="Times New Roman"/>
          <w:lang w:val="ru-RU"/>
        </w:rPr>
        <w:t>21). Для того, чтобы данная кнопка была активной, необходимо ввести номер накладной</w:t>
      </w:r>
      <w:r w:rsidR="00D04E85" w:rsidRPr="009C641D">
        <w:rPr>
          <w:rFonts w:ascii="Times New Roman" w:hAnsi="Times New Roman"/>
          <w:szCs w:val="28"/>
          <w:lang w:val="ru-RU"/>
        </w:rPr>
        <w:t xml:space="preserve"> </w:t>
      </w:r>
      <w:r w:rsidR="00D04E85" w:rsidRPr="009C641D">
        <w:rPr>
          <w:rFonts w:ascii="Times New Roman" w:hAnsi="Times New Roman"/>
          <w:lang w:val="ru-RU"/>
        </w:rPr>
        <w:t>(рис.</w:t>
      </w:r>
      <w:r w:rsidR="00D04E85" w:rsidRPr="0045494D">
        <w:rPr>
          <w:rFonts w:ascii="Times New Roman" w:hAnsi="Times New Roman"/>
        </w:rPr>
        <w:t> </w:t>
      </w:r>
      <w:r w:rsidR="00D04E85" w:rsidRPr="009C641D">
        <w:rPr>
          <w:rFonts w:ascii="Times New Roman" w:hAnsi="Times New Roman"/>
          <w:lang w:val="ru-RU"/>
        </w:rPr>
        <w:t>3</w:t>
      </w:r>
      <w:r w:rsidR="00D04E85">
        <w:rPr>
          <w:rFonts w:ascii="Times New Roman" w:hAnsi="Times New Roman"/>
          <w:lang w:val="ru-RU"/>
        </w:rPr>
        <w:t>1</w:t>
      </w:r>
      <w:r w:rsidR="00D04E85" w:rsidRPr="009C641D">
        <w:rPr>
          <w:rFonts w:ascii="Times New Roman" w:hAnsi="Times New Roman"/>
          <w:lang w:val="ru-RU"/>
        </w:rPr>
        <w:t>):</w:t>
      </w:r>
    </w:p>
    <w:p w14:paraId="01B7D980" w14:textId="77777777" w:rsidR="00D04E85" w:rsidRDefault="00D04E85" w:rsidP="00D04E85">
      <w:pPr>
        <w:ind w:firstLine="708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80729E8" wp14:editId="55DF8C8F">
            <wp:extent cx="3422633" cy="713433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65" cy="71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B3FC" w14:textId="77777777" w:rsidR="00D04E85" w:rsidRDefault="00D04E85" w:rsidP="00D04E85">
      <w:pPr>
        <w:tabs>
          <w:tab w:val="left" w:pos="1060"/>
        </w:tabs>
        <w:rPr>
          <w:lang w:val="ru-RU"/>
        </w:rPr>
      </w:pPr>
      <w:r>
        <w:rPr>
          <w:lang w:val="ru-RU"/>
        </w:rPr>
        <w:tab/>
        <w:t>Рис. 31 Автопоиск по номеру накладной</w:t>
      </w:r>
    </w:p>
    <w:p w14:paraId="2C486BAB" w14:textId="77777777" w:rsidR="00D04E85" w:rsidRDefault="00D04E85" w:rsidP="00D04E85">
      <w:pPr>
        <w:rPr>
          <w:lang w:val="ru-RU"/>
        </w:rPr>
      </w:pPr>
    </w:p>
    <w:p w14:paraId="71575487" w14:textId="77777777" w:rsidR="00D04E85" w:rsidRPr="00BC515E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C515E">
        <w:rPr>
          <w:rFonts w:ascii="Times New Roman" w:hAnsi="Times New Roman"/>
          <w:lang w:val="ru-RU"/>
        </w:rPr>
        <w:t>При нажатии кнопки «Автопоиск» происходит поиск информации по заданной накладной в ЭПД.</w:t>
      </w:r>
    </w:p>
    <w:p w14:paraId="3E52B2B2" w14:textId="77777777" w:rsidR="00D04E85" w:rsidRPr="00BC515E" w:rsidRDefault="00D04E85" w:rsidP="00D04E85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C515E">
        <w:rPr>
          <w:rFonts w:ascii="Times New Roman" w:hAnsi="Times New Roman"/>
          <w:lang w:val="ru-RU"/>
        </w:rPr>
        <w:t>При неудачном поиске будет выдано соответствующее сообщение</w:t>
      </w:r>
      <w:r w:rsidRPr="00BC515E">
        <w:rPr>
          <w:rFonts w:ascii="Times New Roman" w:hAnsi="Times New Roman"/>
          <w:szCs w:val="28"/>
          <w:lang w:val="ru-RU"/>
        </w:rPr>
        <w:t xml:space="preserve"> </w:t>
      </w:r>
      <w:r w:rsidRPr="00BC515E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BC515E">
        <w:rPr>
          <w:rFonts w:ascii="Times New Roman" w:hAnsi="Times New Roman"/>
          <w:lang w:val="ru-RU"/>
        </w:rPr>
        <w:t>3</w:t>
      </w:r>
      <w:r>
        <w:rPr>
          <w:rFonts w:ascii="Times New Roman" w:hAnsi="Times New Roman"/>
          <w:lang w:val="ru-RU"/>
        </w:rPr>
        <w:t>2</w:t>
      </w:r>
      <w:r w:rsidRPr="00BC515E">
        <w:rPr>
          <w:rFonts w:ascii="Times New Roman" w:hAnsi="Times New Roman"/>
          <w:lang w:val="ru-RU"/>
        </w:rPr>
        <w:t>):</w:t>
      </w:r>
    </w:p>
    <w:p w14:paraId="059E2B43" w14:textId="77777777" w:rsidR="00D20926" w:rsidRDefault="00D04E85" w:rsidP="00D04E85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C203DA3" wp14:editId="7BE9816F">
            <wp:extent cx="4360984" cy="149007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74" cy="150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547" w:type="dxa"/>
        <w:tblInd w:w="92" w:type="dxa"/>
        <w:tblLook w:val="04A0" w:firstRow="1" w:lastRow="0" w:firstColumn="1" w:lastColumn="0" w:noHBand="0" w:noVBand="1"/>
      </w:tblPr>
      <w:tblGrid>
        <w:gridCol w:w="9729"/>
      </w:tblGrid>
      <w:tr w:rsidR="00D20926" w:rsidRPr="005A07D8" w14:paraId="4D151375" w14:textId="77777777" w:rsidTr="00CA4491">
        <w:trPr>
          <w:trHeight w:val="304"/>
        </w:trPr>
        <w:tc>
          <w:tcPr>
            <w:tcW w:w="9547" w:type="dxa"/>
          </w:tcPr>
          <w:p w14:paraId="1FEE5F97" w14:textId="77777777" w:rsidR="00D20926" w:rsidRDefault="00D20926" w:rsidP="00CA4491">
            <w:pPr>
              <w:spacing w:after="80"/>
              <w:ind w:firstLine="454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При удачном поиске</w:t>
            </w:r>
            <w:r w:rsidRPr="00120928">
              <w:rPr>
                <w:rFonts w:ascii="Times New Roman" w:hAnsi="Times New Roman"/>
                <w:lang w:val="ru-RU"/>
              </w:rPr>
              <w:t xml:space="preserve"> данные </w:t>
            </w:r>
            <w:r>
              <w:rPr>
                <w:rFonts w:ascii="Times New Roman" w:hAnsi="Times New Roman"/>
                <w:lang w:val="ru-RU"/>
              </w:rPr>
              <w:t xml:space="preserve">с ЭПД </w:t>
            </w:r>
            <w:r w:rsidRPr="00120928">
              <w:rPr>
                <w:rFonts w:ascii="Times New Roman" w:hAnsi="Times New Roman"/>
                <w:lang w:val="ru-RU"/>
              </w:rPr>
              <w:t>подставляются в следующие поля ввода:</w:t>
            </w:r>
          </w:p>
          <w:p w14:paraId="16D5EAD1" w14:textId="77777777" w:rsidR="00D20926" w:rsidRDefault="00D20926" w:rsidP="00CA4491">
            <w:pPr>
              <w:spacing w:after="80"/>
              <w:ind w:firstLine="454"/>
              <w:jc w:val="both"/>
              <w:rPr>
                <w:rFonts w:ascii="Times New Roman" w:hAnsi="Times New Roman"/>
                <w:lang w:val="ru-RU"/>
              </w:rPr>
            </w:pPr>
          </w:p>
          <w:tbl>
            <w:tblPr>
              <w:tblStyle w:val="a7"/>
              <w:tblW w:w="9503" w:type="dxa"/>
              <w:tblLook w:val="04A0" w:firstRow="1" w:lastRow="0" w:firstColumn="1" w:lastColumn="0" w:noHBand="0" w:noVBand="1"/>
            </w:tblPr>
            <w:tblGrid>
              <w:gridCol w:w="788"/>
              <w:gridCol w:w="1735"/>
              <w:gridCol w:w="2375"/>
              <w:gridCol w:w="4605"/>
            </w:tblGrid>
            <w:tr w:rsidR="00D20926" w:rsidRPr="0098388A" w14:paraId="0418AE60" w14:textId="77777777" w:rsidTr="00CA4491">
              <w:tc>
                <w:tcPr>
                  <w:tcW w:w="788" w:type="dxa"/>
                </w:tcPr>
                <w:p w14:paraId="279E07EE" w14:textId="77777777" w:rsidR="00D20926" w:rsidRPr="0098388A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sz w:val="20"/>
                      <w:szCs w:val="20"/>
                      <w:lang w:val="ru-RU"/>
                    </w:rPr>
                  </w:pPr>
                  <w:r w:rsidRPr="0098388A">
                    <w:rPr>
                      <w:rFonts w:ascii="Times New Roman" w:hAnsi="Times New Roman"/>
                      <w:sz w:val="20"/>
                      <w:szCs w:val="20"/>
                      <w:lang w:val="ru-RU"/>
                    </w:rPr>
                    <w:t>№ п/п</w:t>
                  </w:r>
                </w:p>
              </w:tc>
              <w:tc>
                <w:tcPr>
                  <w:tcW w:w="1735" w:type="dxa"/>
                </w:tcPr>
                <w:p w14:paraId="74A2EB2E" w14:textId="77777777" w:rsidR="00D20926" w:rsidRPr="0098388A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sz w:val="20"/>
                      <w:szCs w:val="20"/>
                      <w:lang w:val="ru-RU"/>
                    </w:rPr>
                  </w:pPr>
                  <w:r w:rsidRPr="0098388A">
                    <w:rPr>
                      <w:sz w:val="20"/>
                      <w:szCs w:val="20"/>
                      <w:lang w:val="ru-RU"/>
                    </w:rPr>
                    <w:t>Наименование поля</w:t>
                  </w:r>
                </w:p>
              </w:tc>
              <w:tc>
                <w:tcPr>
                  <w:tcW w:w="2375" w:type="dxa"/>
                </w:tcPr>
                <w:p w14:paraId="29254CFB" w14:textId="77777777" w:rsidR="00D20926" w:rsidRPr="0098388A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sz w:val="20"/>
                      <w:szCs w:val="20"/>
                      <w:lang w:val="ru-RU"/>
                    </w:rPr>
                  </w:pPr>
                  <w:r w:rsidRPr="0098388A">
                    <w:rPr>
                      <w:sz w:val="20"/>
                      <w:szCs w:val="20"/>
                      <w:lang w:val="ru-RU"/>
                    </w:rPr>
                    <w:t>Поле БД</w:t>
                  </w:r>
                </w:p>
              </w:tc>
              <w:tc>
                <w:tcPr>
                  <w:tcW w:w="4605" w:type="dxa"/>
                </w:tcPr>
                <w:p w14:paraId="17070A09" w14:textId="77777777" w:rsidR="00D20926" w:rsidRPr="0098388A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sz w:val="20"/>
                      <w:szCs w:val="20"/>
                      <w:lang w:val="ru-RU"/>
                    </w:rPr>
                  </w:pPr>
                  <w:r w:rsidRPr="0098388A">
                    <w:rPr>
                      <w:sz w:val="20"/>
                      <w:szCs w:val="20"/>
                      <w:lang w:val="ru-RU"/>
                    </w:rPr>
                    <w:t xml:space="preserve">Описание </w:t>
                  </w:r>
                </w:p>
              </w:tc>
            </w:tr>
            <w:tr w:rsidR="00D20926" w14:paraId="235CB14C" w14:textId="77777777" w:rsidTr="00CA4491">
              <w:tc>
                <w:tcPr>
                  <w:tcW w:w="788" w:type="dxa"/>
                </w:tcPr>
                <w:p w14:paraId="41E647B5" w14:textId="77777777" w:rsidR="00D20926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lang w:val="ru-RU"/>
                    </w:rPr>
                  </w:pPr>
                  <w:r>
                    <w:rPr>
                      <w:rFonts w:ascii="Times New Roman" w:hAnsi="Times New Roman"/>
                      <w:lang w:val="ru-RU"/>
                    </w:rPr>
                    <w:t>1</w:t>
                  </w:r>
                </w:p>
              </w:tc>
              <w:tc>
                <w:tcPr>
                  <w:tcW w:w="1735" w:type="dxa"/>
                  <w:shd w:val="clear" w:color="auto" w:fill="auto"/>
                  <w:vAlign w:val="center"/>
                </w:tcPr>
                <w:p w14:paraId="3A59B263" w14:textId="77777777" w:rsidR="00D20926" w:rsidRPr="0098388A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lang w:val="ru-RU"/>
                    </w:rPr>
                  </w:pPr>
                  <w:r w:rsidRPr="005A07D8">
                    <w:rPr>
                      <w:rFonts w:cs="Calibri"/>
                      <w:color w:val="000000"/>
                      <w:sz w:val="20"/>
                      <w:szCs w:val="20"/>
                    </w:rPr>
                    <w:t>nomer</w:t>
                  </w:r>
                </w:p>
              </w:tc>
              <w:tc>
                <w:tcPr>
                  <w:tcW w:w="2375" w:type="dxa"/>
                  <w:shd w:val="clear" w:color="auto" w:fill="auto"/>
                  <w:vAlign w:val="center"/>
                </w:tcPr>
                <w:p w14:paraId="1E1D4C52" w14:textId="77777777" w:rsidR="00D20926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lang w:val="ru-RU"/>
                    </w:rPr>
                  </w:pPr>
                  <w:r>
                    <w:rPr>
                      <w:rFonts w:cs="Calibri"/>
                      <w:color w:val="000000"/>
                      <w:sz w:val="18"/>
                      <w:szCs w:val="18"/>
                    </w:rPr>
                    <w:t xml:space="preserve">Номер вагона </w:t>
                  </w:r>
                </w:p>
              </w:tc>
              <w:tc>
                <w:tcPr>
                  <w:tcW w:w="4605" w:type="dxa"/>
                  <w:shd w:val="clear" w:color="auto" w:fill="auto"/>
                  <w:vAlign w:val="center"/>
                </w:tcPr>
                <w:p w14:paraId="65059CC9" w14:textId="77777777" w:rsidR="00D20926" w:rsidRDefault="00D20926" w:rsidP="00CA4491">
                  <w:pPr>
                    <w:spacing w:after="80"/>
                    <w:jc w:val="both"/>
                    <w:rPr>
                      <w:rFonts w:ascii="Times New Roman" w:hAnsi="Times New Roman"/>
                      <w:lang w:val="ru-RU"/>
                    </w:rPr>
                  </w:pPr>
                  <w:r w:rsidRPr="00077DB7">
                    <w:rPr>
                      <w:rFonts w:cs="Calibri"/>
                      <w:color w:val="000000"/>
                      <w:sz w:val="18"/>
                      <w:szCs w:val="18"/>
                      <w:lang w:val="ru-RU"/>
                    </w:rPr>
                    <w:t>Номер вагона</w:t>
                  </w:r>
                </w:p>
              </w:tc>
            </w:tr>
          </w:tbl>
          <w:p w14:paraId="360A8820" w14:textId="77777777" w:rsidR="00D20926" w:rsidRPr="0047773E" w:rsidRDefault="00D20926" w:rsidP="00CA4491">
            <w:pPr>
              <w:rPr>
                <w:rFonts w:ascii="Times New Roman" w:hAnsi="Times New Roman"/>
                <w:color w:val="000000"/>
                <w:lang w:val="ru-RU" w:eastAsia="ru-RU"/>
              </w:rPr>
            </w:pPr>
          </w:p>
        </w:tc>
      </w:tr>
    </w:tbl>
    <w:p w14:paraId="3C98558F" w14:textId="77777777" w:rsidR="00D20926" w:rsidRDefault="00D20926" w:rsidP="00D20926">
      <w:pPr>
        <w:spacing w:after="200" w:line="276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Остальные поля – такие же , как и при удачном поиске данных по номеру вагона . </w:t>
      </w:r>
    </w:p>
    <w:p w14:paraId="3B171190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C515E">
        <w:rPr>
          <w:rFonts w:ascii="Times New Roman" w:hAnsi="Times New Roman"/>
          <w:lang w:val="ru-RU"/>
        </w:rPr>
        <w:t>В случае групповой накладной и удачном поиске номера накладной в ЭПД, будет предоставлена возможность выбрать вагон в форме «</w:t>
      </w:r>
      <w:r>
        <w:rPr>
          <w:rFonts w:ascii="Times New Roman" w:hAnsi="Times New Roman"/>
          <w:lang w:val="ru-RU"/>
        </w:rPr>
        <w:t>Сведения с ЭДО УЗ</w:t>
      </w:r>
      <w:r w:rsidRPr="00BC515E">
        <w:rPr>
          <w:rFonts w:ascii="Times New Roman" w:hAnsi="Times New Roman"/>
          <w:lang w:val="ru-RU"/>
        </w:rPr>
        <w:t>»</w:t>
      </w:r>
      <w:r w:rsidRPr="00BC515E">
        <w:rPr>
          <w:rFonts w:ascii="Times New Roman" w:hAnsi="Times New Roman"/>
          <w:szCs w:val="28"/>
          <w:lang w:val="ru-RU"/>
        </w:rPr>
        <w:t xml:space="preserve"> </w:t>
      </w:r>
      <w:r w:rsidRPr="00BC515E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BC515E">
        <w:rPr>
          <w:rFonts w:ascii="Times New Roman" w:hAnsi="Times New Roman"/>
          <w:lang w:val="ru-RU"/>
        </w:rPr>
        <w:t>3</w:t>
      </w:r>
      <w:r>
        <w:rPr>
          <w:rFonts w:ascii="Times New Roman" w:hAnsi="Times New Roman"/>
          <w:lang w:val="ru-RU"/>
        </w:rPr>
        <w:t>3):</w:t>
      </w: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48177CD4" wp14:editId="481CB472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848360" cy="2045970"/>
            <wp:effectExtent l="0" t="0" r="889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98724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2B927B5F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2D93B8C4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1723F519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597E74E8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6357C44B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39124D2F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0E27D90C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29BE5416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05ACA8B6" w14:textId="77777777" w:rsidR="00D20926" w:rsidRPr="00BC515E" w:rsidRDefault="00D20926" w:rsidP="00D20926">
      <w:pPr>
        <w:rPr>
          <w:rFonts w:ascii="Times New Roman" w:hAnsi="Times New Roman"/>
          <w:lang w:val="ru-RU"/>
        </w:rPr>
      </w:pPr>
    </w:p>
    <w:p w14:paraId="4BD103FE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C515E">
        <w:rPr>
          <w:rFonts w:ascii="Times New Roman" w:hAnsi="Times New Roman"/>
          <w:lang w:val="ru-RU"/>
        </w:rPr>
        <w:t>Для выбора вагона 2 раза кликнуть левой кнопкой мыши или нажать клавишу «</w:t>
      </w:r>
      <w:r w:rsidRPr="0045494D">
        <w:rPr>
          <w:rFonts w:ascii="Times New Roman" w:hAnsi="Times New Roman"/>
        </w:rPr>
        <w:t>Enter</w:t>
      </w:r>
      <w:r w:rsidRPr="00BC515E">
        <w:rPr>
          <w:rFonts w:ascii="Times New Roman" w:hAnsi="Times New Roman"/>
          <w:lang w:val="ru-RU"/>
        </w:rPr>
        <w:t>» на клавиатуре.</w:t>
      </w:r>
    </w:p>
    <w:p w14:paraId="2C92F1C1" w14:textId="32E88753" w:rsidR="00D20926" w:rsidRDefault="00410874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460" w:author="Shuba, Irina V" w:date="2020-01-13T11:59:00Z">
        <w:r>
          <w:rPr>
            <w:rFonts w:ascii="Times New Roman" w:hAnsi="Times New Roman"/>
            <w:lang w:val="ru-RU"/>
          </w:rPr>
          <w:t xml:space="preserve">Удалить </w:t>
        </w:r>
      </w:ins>
      <w:del w:id="2461" w:author="Shuba, Irina V" w:date="2020-01-13T11:59:00Z">
        <w:r w:rsidR="00D20926" w:rsidDel="00410874">
          <w:rPr>
            <w:rFonts w:ascii="Times New Roman" w:hAnsi="Times New Roman"/>
            <w:lang w:val="ru-RU"/>
          </w:rPr>
          <w:delText>Подсветить зеленым цветом</w:delText>
        </w:r>
      </w:del>
      <w:r w:rsidR="00D20926">
        <w:rPr>
          <w:rFonts w:ascii="Times New Roman" w:hAnsi="Times New Roman"/>
          <w:lang w:val="ru-RU"/>
        </w:rPr>
        <w:t xml:space="preserve"> вагон, который уже был выбран  ранее и сохранен в область формы  «</w:t>
      </w:r>
      <w:del w:id="2462" w:author="Shuba, Irina V" w:date="2020-01-13T11:59:00Z">
        <w:r w:rsidR="00D20926" w:rsidDel="00410874">
          <w:rPr>
            <w:rFonts w:ascii="Times New Roman" w:hAnsi="Times New Roman"/>
            <w:lang w:val="ru-RU"/>
          </w:rPr>
          <w:delText xml:space="preserve"> </w:delText>
        </w:r>
      </w:del>
      <w:r w:rsidR="00D20926">
        <w:rPr>
          <w:rFonts w:ascii="Times New Roman" w:hAnsi="Times New Roman"/>
          <w:lang w:val="ru-RU"/>
        </w:rPr>
        <w:t>Перечень вагонов»</w:t>
      </w:r>
      <w:ins w:id="2463" w:author="Shuba, Irina V" w:date="2020-01-13T11:57:00Z">
        <w:r>
          <w:rPr>
            <w:rFonts w:ascii="Times New Roman" w:hAnsi="Times New Roman"/>
            <w:lang w:val="ru-RU"/>
          </w:rPr>
          <w:t>,</w:t>
        </w:r>
      </w:ins>
      <w:ins w:id="2464" w:author="Shuba, Irina V" w:date="2020-01-13T11:58:00Z">
        <w:r>
          <w:rPr>
            <w:rFonts w:ascii="Times New Roman" w:hAnsi="Times New Roman"/>
            <w:lang w:val="ru-RU"/>
          </w:rPr>
          <w:t xml:space="preserve"> так же </w:t>
        </w:r>
      </w:ins>
      <w:ins w:id="2465" w:author="Shuba, Irina V" w:date="2020-01-13T11:59:00Z">
        <w:r>
          <w:rPr>
            <w:rFonts w:ascii="Times New Roman" w:hAnsi="Times New Roman"/>
            <w:lang w:val="ru-RU"/>
          </w:rPr>
          <w:t>удалить</w:t>
        </w:r>
      </w:ins>
      <w:ins w:id="2466" w:author="Shuba, Irina V" w:date="2020-01-13T11:58:00Z">
        <w:r>
          <w:rPr>
            <w:rFonts w:ascii="Times New Roman" w:hAnsi="Times New Roman"/>
            <w:lang w:val="ru-RU"/>
          </w:rPr>
          <w:t xml:space="preserve"> данный вагон в области формы « Подходы».</w:t>
        </w:r>
      </w:ins>
      <w:del w:id="2467" w:author="Shuba, Irina V" w:date="2020-01-13T11:57:00Z">
        <w:r w:rsidR="00D20926" w:rsidDel="00410874">
          <w:rPr>
            <w:rFonts w:ascii="Times New Roman" w:hAnsi="Times New Roman"/>
            <w:lang w:val="ru-RU"/>
          </w:rPr>
          <w:delText>.</w:delText>
        </w:r>
      </w:del>
    </w:p>
    <w:p w14:paraId="1C5141B9" w14:textId="77777777" w:rsidR="00D20926" w:rsidRPr="009E7104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9E7104">
        <w:rPr>
          <w:rFonts w:ascii="Times New Roman" w:hAnsi="Times New Roman"/>
          <w:lang w:val="ru-RU"/>
        </w:rPr>
        <w:t xml:space="preserve">Если это </w:t>
      </w:r>
      <w:r>
        <w:rPr>
          <w:rFonts w:ascii="Times New Roman" w:hAnsi="Times New Roman"/>
          <w:lang w:val="ru-RU"/>
        </w:rPr>
        <w:t>2</w:t>
      </w:r>
      <w:r w:rsidRPr="009E7104">
        <w:rPr>
          <w:rFonts w:ascii="Times New Roman" w:hAnsi="Times New Roman"/>
          <w:lang w:val="ru-RU"/>
        </w:rPr>
        <w:t xml:space="preserve">-й вагон с групповой накладной, то следующие поля ввода </w:t>
      </w:r>
      <w:r>
        <w:rPr>
          <w:rFonts w:ascii="Times New Roman" w:hAnsi="Times New Roman"/>
          <w:lang w:val="ru-RU"/>
        </w:rPr>
        <w:t xml:space="preserve">автоматически </w:t>
      </w:r>
      <w:r w:rsidRPr="009E7104">
        <w:rPr>
          <w:rFonts w:ascii="Times New Roman" w:hAnsi="Times New Roman"/>
          <w:lang w:val="ru-RU"/>
        </w:rPr>
        <w:t>заполняются с предыдущих данных этой же групповой накладной:</w:t>
      </w:r>
    </w:p>
    <w:tbl>
      <w:tblPr>
        <w:tblStyle w:val="a7"/>
        <w:tblW w:w="9503" w:type="dxa"/>
        <w:tblLook w:val="04A0" w:firstRow="1" w:lastRow="0" w:firstColumn="1" w:lastColumn="0" w:noHBand="0" w:noVBand="1"/>
      </w:tblPr>
      <w:tblGrid>
        <w:gridCol w:w="788"/>
        <w:gridCol w:w="1735"/>
        <w:gridCol w:w="2375"/>
        <w:gridCol w:w="4605"/>
      </w:tblGrid>
      <w:tr w:rsidR="00D20926" w:rsidRPr="0098388A" w14:paraId="05CF3E4F" w14:textId="77777777" w:rsidTr="00CA4491">
        <w:tc>
          <w:tcPr>
            <w:tcW w:w="788" w:type="dxa"/>
          </w:tcPr>
          <w:p w14:paraId="74530A0E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rFonts w:ascii="Times New Roman" w:hAnsi="Times New Roman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1735" w:type="dxa"/>
          </w:tcPr>
          <w:p w14:paraId="30B5AF9A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375" w:type="dxa"/>
          </w:tcPr>
          <w:p w14:paraId="451E6BCE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>Поле БД</w:t>
            </w:r>
          </w:p>
        </w:tc>
        <w:tc>
          <w:tcPr>
            <w:tcW w:w="4605" w:type="dxa"/>
          </w:tcPr>
          <w:p w14:paraId="3B1A94E7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98388A">
              <w:rPr>
                <w:sz w:val="20"/>
                <w:szCs w:val="20"/>
                <w:lang w:val="ru-RU"/>
              </w:rPr>
              <w:t xml:space="preserve">Описание </w:t>
            </w:r>
          </w:p>
        </w:tc>
      </w:tr>
      <w:tr w:rsidR="00D20926" w:rsidRPr="003551AA" w14:paraId="59D00C51" w14:textId="77777777" w:rsidTr="00CA4491">
        <w:tc>
          <w:tcPr>
            <w:tcW w:w="788" w:type="dxa"/>
          </w:tcPr>
          <w:p w14:paraId="7A960EC0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</w:t>
            </w:r>
          </w:p>
        </w:tc>
        <w:tc>
          <w:tcPr>
            <w:tcW w:w="1735" w:type="dxa"/>
          </w:tcPr>
          <w:p w14:paraId="69C0C279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2375" w:type="dxa"/>
          </w:tcPr>
          <w:p w14:paraId="22F19D5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4605" w:type="dxa"/>
            <w:vAlign w:val="center"/>
          </w:tcPr>
          <w:p w14:paraId="2A2EA080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</w:tr>
      <w:tr w:rsidR="00D20926" w14:paraId="1D6D728B" w14:textId="77777777" w:rsidTr="00CA4491">
        <w:tc>
          <w:tcPr>
            <w:tcW w:w="788" w:type="dxa"/>
          </w:tcPr>
          <w:p w14:paraId="1D7553A6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lastRenderedPageBreak/>
              <w:t>2</w:t>
            </w:r>
          </w:p>
        </w:tc>
        <w:tc>
          <w:tcPr>
            <w:tcW w:w="1735" w:type="dxa"/>
          </w:tcPr>
          <w:p w14:paraId="3916C113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rod_vag</w:t>
            </w:r>
          </w:p>
        </w:tc>
        <w:tc>
          <w:tcPr>
            <w:tcW w:w="2375" w:type="dxa"/>
          </w:tcPr>
          <w:p w14:paraId="38F9D177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4605" w:type="dxa"/>
            <w:vAlign w:val="center"/>
          </w:tcPr>
          <w:p w14:paraId="62E59AB8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Род вагона</w:t>
            </w:r>
          </w:p>
        </w:tc>
      </w:tr>
      <w:tr w:rsidR="00D20926" w14:paraId="28F2633A" w14:textId="77777777" w:rsidTr="00CA4491">
        <w:tc>
          <w:tcPr>
            <w:tcW w:w="788" w:type="dxa"/>
          </w:tcPr>
          <w:p w14:paraId="0ACFEEFA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1735" w:type="dxa"/>
          </w:tcPr>
          <w:p w14:paraId="660FB44D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name_adm</w:t>
            </w:r>
          </w:p>
        </w:tc>
        <w:tc>
          <w:tcPr>
            <w:tcW w:w="2375" w:type="dxa"/>
          </w:tcPr>
          <w:p w14:paraId="0384D2C1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Страна</w:t>
            </w:r>
          </w:p>
        </w:tc>
        <w:tc>
          <w:tcPr>
            <w:tcW w:w="4605" w:type="dxa"/>
            <w:vAlign w:val="center"/>
          </w:tcPr>
          <w:p w14:paraId="1995F55B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администрации вагона</w:t>
            </w:r>
          </w:p>
        </w:tc>
      </w:tr>
      <w:tr w:rsidR="00D20926" w14:paraId="12B4CA23" w14:textId="77777777" w:rsidTr="00CA4491">
        <w:tc>
          <w:tcPr>
            <w:tcW w:w="788" w:type="dxa"/>
          </w:tcPr>
          <w:p w14:paraId="75D56043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1735" w:type="dxa"/>
          </w:tcPr>
          <w:p w14:paraId="15DAF363" w14:textId="77777777" w:rsidR="00D20926" w:rsidRPr="0098388A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kod_adm</w:t>
            </w:r>
          </w:p>
        </w:tc>
        <w:tc>
          <w:tcPr>
            <w:tcW w:w="2375" w:type="dxa"/>
          </w:tcPr>
          <w:p w14:paraId="0BB7D8F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страны</w:t>
            </w:r>
          </w:p>
        </w:tc>
        <w:tc>
          <w:tcPr>
            <w:tcW w:w="4605" w:type="dxa"/>
            <w:vAlign w:val="center"/>
          </w:tcPr>
          <w:p w14:paraId="270C01FB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Код администрации вагона</w:t>
            </w:r>
          </w:p>
        </w:tc>
      </w:tr>
      <w:tr w:rsidR="00D20926" w14:paraId="47D226E9" w14:textId="77777777" w:rsidTr="00CA4491">
        <w:tc>
          <w:tcPr>
            <w:tcW w:w="788" w:type="dxa"/>
          </w:tcPr>
          <w:p w14:paraId="3CBB4CE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5</w:t>
            </w:r>
          </w:p>
        </w:tc>
        <w:tc>
          <w:tcPr>
            <w:tcW w:w="1735" w:type="dxa"/>
          </w:tcPr>
          <w:p w14:paraId="7882DA04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name_plat</w:t>
            </w:r>
          </w:p>
        </w:tc>
        <w:tc>
          <w:tcPr>
            <w:tcW w:w="2375" w:type="dxa"/>
          </w:tcPr>
          <w:p w14:paraId="4EF2B4F4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  <w:lang w:val="ru-RU"/>
              </w:rPr>
              <w:t>Плательщик</w:t>
            </w:r>
          </w:p>
        </w:tc>
        <w:tc>
          <w:tcPr>
            <w:tcW w:w="4605" w:type="dxa"/>
            <w:vAlign w:val="center"/>
          </w:tcPr>
          <w:p w14:paraId="5014C4E3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</w:rPr>
              <w:t>Плательщик</w:t>
            </w:r>
          </w:p>
        </w:tc>
      </w:tr>
      <w:tr w:rsidR="00D20926" w14:paraId="2528EE5C" w14:textId="77777777" w:rsidTr="00CA4491">
        <w:tc>
          <w:tcPr>
            <w:tcW w:w="788" w:type="dxa"/>
          </w:tcPr>
          <w:p w14:paraId="642B8871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1735" w:type="dxa"/>
          </w:tcPr>
          <w:p w14:paraId="751E420C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 w:themeColor="text1"/>
                <w:sz w:val="20"/>
                <w:szCs w:val="20"/>
              </w:rPr>
              <w:t>kod_plat</w:t>
            </w:r>
          </w:p>
        </w:tc>
        <w:tc>
          <w:tcPr>
            <w:tcW w:w="2375" w:type="dxa"/>
          </w:tcPr>
          <w:p w14:paraId="24D8AEE3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D0E0B">
              <w:rPr>
                <w:rFonts w:cs="Calibri"/>
                <w:color w:val="000000" w:themeColor="text1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4605" w:type="dxa"/>
            <w:vAlign w:val="center"/>
          </w:tcPr>
          <w:p w14:paraId="27B9FCEE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9D0E0B">
              <w:rPr>
                <w:rFonts w:cs="Calibri"/>
                <w:color w:val="000000" w:themeColor="text1"/>
                <w:sz w:val="18"/>
                <w:szCs w:val="18"/>
              </w:rPr>
              <w:t>Код плательщика</w:t>
            </w:r>
          </w:p>
        </w:tc>
      </w:tr>
      <w:tr w:rsidR="00D20926" w14:paraId="70BA33AB" w14:textId="77777777" w:rsidTr="00CA4491">
        <w:tc>
          <w:tcPr>
            <w:tcW w:w="788" w:type="dxa"/>
          </w:tcPr>
          <w:p w14:paraId="2E4D063B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7</w:t>
            </w:r>
          </w:p>
        </w:tc>
        <w:tc>
          <w:tcPr>
            <w:tcW w:w="1735" w:type="dxa"/>
          </w:tcPr>
          <w:p w14:paraId="5BF4D1DC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esr_name</w:t>
            </w:r>
          </w:p>
        </w:tc>
        <w:tc>
          <w:tcPr>
            <w:tcW w:w="2375" w:type="dxa"/>
          </w:tcPr>
          <w:p w14:paraId="5A23C940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Погран.пункт</w:t>
            </w:r>
          </w:p>
        </w:tc>
        <w:tc>
          <w:tcPr>
            <w:tcW w:w="4605" w:type="dxa"/>
          </w:tcPr>
          <w:p w14:paraId="29EC7E68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</w:t>
            </w:r>
            <w:r>
              <w:rPr>
                <w:rFonts w:cs="Calibri"/>
                <w:color w:val="000000"/>
                <w:sz w:val="18"/>
                <w:szCs w:val="18"/>
              </w:rPr>
              <w:t>ограничн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ого </w:t>
            </w:r>
            <w:r>
              <w:rPr>
                <w:rFonts w:cs="Calibri"/>
                <w:color w:val="000000"/>
                <w:sz w:val="18"/>
                <w:szCs w:val="18"/>
              </w:rPr>
              <w:t xml:space="preserve"> пункт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</w:p>
        </w:tc>
      </w:tr>
      <w:tr w:rsidR="00D20926" w14:paraId="6FCF91A2" w14:textId="77777777" w:rsidTr="00CA4491">
        <w:tc>
          <w:tcPr>
            <w:tcW w:w="788" w:type="dxa"/>
          </w:tcPr>
          <w:p w14:paraId="325D29C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8</w:t>
            </w:r>
          </w:p>
        </w:tc>
        <w:tc>
          <w:tcPr>
            <w:tcW w:w="1735" w:type="dxa"/>
          </w:tcPr>
          <w:p w14:paraId="3B19488F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esr</w:t>
            </w:r>
          </w:p>
        </w:tc>
        <w:tc>
          <w:tcPr>
            <w:tcW w:w="2375" w:type="dxa"/>
          </w:tcPr>
          <w:p w14:paraId="54015A6F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погран.пунк</w:t>
            </w:r>
          </w:p>
        </w:tc>
        <w:tc>
          <w:tcPr>
            <w:tcW w:w="4605" w:type="dxa"/>
            <w:vAlign w:val="center"/>
          </w:tcPr>
          <w:p w14:paraId="52F72EE9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</w:t>
            </w:r>
            <w:r w:rsidRPr="00617BC8">
              <w:rPr>
                <w:rFonts w:cs="Calibri"/>
                <w:color w:val="000000"/>
                <w:sz w:val="18"/>
                <w:szCs w:val="18"/>
                <w:lang w:val="ru-RU"/>
              </w:rPr>
              <w:t>ограничн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ого </w:t>
            </w:r>
            <w:r w:rsidRPr="00617BC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пункт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</w:p>
        </w:tc>
      </w:tr>
      <w:tr w:rsidR="00D20926" w14:paraId="61667C18" w14:textId="77777777" w:rsidTr="00CA4491">
        <w:tc>
          <w:tcPr>
            <w:tcW w:w="788" w:type="dxa"/>
          </w:tcPr>
          <w:p w14:paraId="0912F0C3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9</w:t>
            </w:r>
          </w:p>
        </w:tc>
        <w:tc>
          <w:tcPr>
            <w:tcW w:w="1735" w:type="dxa"/>
          </w:tcPr>
          <w:p w14:paraId="36AB1486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98388A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375" w:type="dxa"/>
          </w:tcPr>
          <w:p w14:paraId="5C3F2E8C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4605" w:type="dxa"/>
            <w:vAlign w:val="center"/>
          </w:tcPr>
          <w:p w14:paraId="7EE990D7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</w:tr>
      <w:tr w:rsidR="00D20926" w14:paraId="70F79064" w14:textId="77777777" w:rsidTr="00CA4491">
        <w:tc>
          <w:tcPr>
            <w:tcW w:w="788" w:type="dxa"/>
          </w:tcPr>
          <w:p w14:paraId="33B38574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10</w:t>
            </w:r>
          </w:p>
        </w:tc>
        <w:tc>
          <w:tcPr>
            <w:tcW w:w="1735" w:type="dxa"/>
          </w:tcPr>
          <w:p w14:paraId="091379BA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stn_from</w:t>
            </w:r>
          </w:p>
        </w:tc>
        <w:tc>
          <w:tcPr>
            <w:tcW w:w="2375" w:type="dxa"/>
          </w:tcPr>
          <w:p w14:paraId="4B318C18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4605" w:type="dxa"/>
            <w:vAlign w:val="center"/>
          </w:tcPr>
          <w:p w14:paraId="46D83F0C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отправления </w:t>
            </w:r>
          </w:p>
        </w:tc>
      </w:tr>
      <w:tr w:rsidR="00D20926" w14:paraId="1BE8E463" w14:textId="77777777" w:rsidTr="00CA4491">
        <w:tc>
          <w:tcPr>
            <w:tcW w:w="788" w:type="dxa"/>
          </w:tcPr>
          <w:p w14:paraId="646B2EC8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11</w:t>
            </w:r>
          </w:p>
        </w:tc>
        <w:tc>
          <w:tcPr>
            <w:tcW w:w="1735" w:type="dxa"/>
          </w:tcPr>
          <w:p w14:paraId="7EEEA291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doroga</w:t>
            </w:r>
          </w:p>
        </w:tc>
        <w:tc>
          <w:tcPr>
            <w:tcW w:w="2375" w:type="dxa"/>
          </w:tcPr>
          <w:p w14:paraId="23DF94CE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4605" w:type="dxa"/>
            <w:vAlign w:val="center"/>
          </w:tcPr>
          <w:p w14:paraId="535C6DB0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д</w:t>
            </w:r>
            <w:r>
              <w:rPr>
                <w:rFonts w:cs="Calibri"/>
                <w:color w:val="000000"/>
                <w:sz w:val="18"/>
                <w:szCs w:val="18"/>
              </w:rPr>
              <w:t>ороги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</w:tr>
      <w:tr w:rsidR="00D20926" w14:paraId="6ED2A63F" w14:textId="77777777" w:rsidTr="00CA4491">
        <w:tc>
          <w:tcPr>
            <w:tcW w:w="788" w:type="dxa"/>
          </w:tcPr>
          <w:p w14:paraId="508E6F93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1735" w:type="dxa"/>
          </w:tcPr>
          <w:p w14:paraId="035B2A6E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name_</w:t>
            </w:r>
            <w:r w:rsidRPr="0098388A">
              <w:rPr>
                <w:rFonts w:cs="Calibri"/>
                <w:color w:val="000000"/>
                <w:sz w:val="18"/>
                <w:szCs w:val="18"/>
              </w:rPr>
              <w:t>to</w:t>
            </w:r>
          </w:p>
        </w:tc>
        <w:tc>
          <w:tcPr>
            <w:tcW w:w="2375" w:type="dxa"/>
          </w:tcPr>
          <w:p w14:paraId="5B777123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4605" w:type="dxa"/>
            <w:vAlign w:val="center"/>
          </w:tcPr>
          <w:p w14:paraId="103C27E1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станции назначения</w:t>
            </w: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</w:tr>
      <w:tr w:rsidR="00D20926" w14:paraId="327F57E7" w14:textId="77777777" w:rsidTr="00CA4491">
        <w:tc>
          <w:tcPr>
            <w:tcW w:w="788" w:type="dxa"/>
          </w:tcPr>
          <w:p w14:paraId="2240B1FB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13</w:t>
            </w:r>
          </w:p>
        </w:tc>
        <w:tc>
          <w:tcPr>
            <w:tcW w:w="1735" w:type="dxa"/>
          </w:tcPr>
          <w:p w14:paraId="26F89DA9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stn_to</w:t>
            </w:r>
          </w:p>
        </w:tc>
        <w:tc>
          <w:tcPr>
            <w:tcW w:w="2375" w:type="dxa"/>
          </w:tcPr>
          <w:p w14:paraId="2AC52E11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49604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4605" w:type="dxa"/>
            <w:vAlign w:val="center"/>
          </w:tcPr>
          <w:p w14:paraId="69851B90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 w:rsidRPr="0049604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</w:tr>
      <w:tr w:rsidR="00D20926" w14:paraId="7C2D83B5" w14:textId="77777777" w:rsidTr="00CA4491">
        <w:tc>
          <w:tcPr>
            <w:tcW w:w="788" w:type="dxa"/>
          </w:tcPr>
          <w:p w14:paraId="5A5C04AB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14</w:t>
            </w:r>
          </w:p>
        </w:tc>
        <w:tc>
          <w:tcPr>
            <w:tcW w:w="1735" w:type="dxa"/>
          </w:tcPr>
          <w:p w14:paraId="172C0677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2375" w:type="dxa"/>
          </w:tcPr>
          <w:p w14:paraId="0F00BDC1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</w:t>
            </w: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итель</w:t>
            </w:r>
          </w:p>
        </w:tc>
        <w:tc>
          <w:tcPr>
            <w:tcW w:w="4605" w:type="dxa"/>
            <w:vAlign w:val="center"/>
          </w:tcPr>
          <w:p w14:paraId="2A7C4345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отправителя</w:t>
            </w:r>
          </w:p>
        </w:tc>
      </w:tr>
      <w:tr w:rsidR="00D20926" w14:paraId="29818E53" w14:textId="77777777" w:rsidTr="00CA4491">
        <w:tc>
          <w:tcPr>
            <w:tcW w:w="788" w:type="dxa"/>
          </w:tcPr>
          <w:p w14:paraId="7922A831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15</w:t>
            </w:r>
          </w:p>
        </w:tc>
        <w:tc>
          <w:tcPr>
            <w:tcW w:w="1735" w:type="dxa"/>
          </w:tcPr>
          <w:p w14:paraId="419B604E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2375" w:type="dxa"/>
          </w:tcPr>
          <w:p w14:paraId="00CA5799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4605" w:type="dxa"/>
          </w:tcPr>
          <w:p w14:paraId="6D8F3217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</w:tr>
      <w:tr w:rsidR="00D20926" w14:paraId="7901A75C" w14:textId="77777777" w:rsidTr="00CA4491">
        <w:tc>
          <w:tcPr>
            <w:tcW w:w="788" w:type="dxa"/>
          </w:tcPr>
          <w:p w14:paraId="6A3DCFCE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16</w:t>
            </w:r>
          </w:p>
        </w:tc>
        <w:tc>
          <w:tcPr>
            <w:tcW w:w="1735" w:type="dxa"/>
          </w:tcPr>
          <w:p w14:paraId="605A00E1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2375" w:type="dxa"/>
          </w:tcPr>
          <w:p w14:paraId="77E098EB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47E81">
              <w:rPr>
                <w:rFonts w:cs="Calibri"/>
                <w:color w:val="000000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4605" w:type="dxa"/>
            <w:vAlign w:val="center"/>
          </w:tcPr>
          <w:p w14:paraId="7E575FC3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получателя</w:t>
            </w:r>
          </w:p>
        </w:tc>
      </w:tr>
      <w:tr w:rsidR="00D20926" w:rsidRPr="003551AA" w14:paraId="403624A8" w14:textId="77777777" w:rsidTr="00CA4491">
        <w:tc>
          <w:tcPr>
            <w:tcW w:w="788" w:type="dxa"/>
          </w:tcPr>
          <w:p w14:paraId="4F7E6770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17</w:t>
            </w:r>
          </w:p>
        </w:tc>
        <w:tc>
          <w:tcPr>
            <w:tcW w:w="1735" w:type="dxa"/>
          </w:tcPr>
          <w:p w14:paraId="3F5306A2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2375" w:type="dxa"/>
          </w:tcPr>
          <w:p w14:paraId="6F32519C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грузополучателя</w:t>
            </w:r>
          </w:p>
        </w:tc>
        <w:tc>
          <w:tcPr>
            <w:tcW w:w="4605" w:type="dxa"/>
            <w:vAlign w:val="center"/>
          </w:tcPr>
          <w:p w14:paraId="7871C8ED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773FE">
              <w:rPr>
                <w:rFonts w:cs="Calibri"/>
                <w:color w:val="000000"/>
                <w:sz w:val="18"/>
                <w:szCs w:val="18"/>
                <w:lang w:val="ru-RU"/>
              </w:rPr>
              <w:t>Код получателя по ж.д. накладной</w:t>
            </w:r>
          </w:p>
        </w:tc>
      </w:tr>
      <w:tr w:rsidR="00D20926" w14:paraId="6F43B333" w14:textId="77777777" w:rsidTr="00CA4491">
        <w:tc>
          <w:tcPr>
            <w:tcW w:w="788" w:type="dxa"/>
          </w:tcPr>
          <w:p w14:paraId="782924E8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18</w:t>
            </w:r>
          </w:p>
        </w:tc>
        <w:tc>
          <w:tcPr>
            <w:tcW w:w="1735" w:type="dxa"/>
          </w:tcPr>
          <w:p w14:paraId="5D79DD5A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98388A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2375" w:type="dxa"/>
          </w:tcPr>
          <w:p w14:paraId="272DB650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4605" w:type="dxa"/>
            <w:vAlign w:val="center"/>
          </w:tcPr>
          <w:p w14:paraId="1FB7F521" w14:textId="77777777" w:rsidR="00D20926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груза прибытия ЕТСНГ</w:t>
            </w:r>
          </w:p>
        </w:tc>
      </w:tr>
      <w:tr w:rsidR="00D20926" w:rsidRPr="003551AA" w14:paraId="7D06E344" w14:textId="77777777" w:rsidTr="00CA4491">
        <w:tc>
          <w:tcPr>
            <w:tcW w:w="788" w:type="dxa"/>
          </w:tcPr>
          <w:p w14:paraId="133E9EE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19</w:t>
            </w:r>
          </w:p>
        </w:tc>
        <w:tc>
          <w:tcPr>
            <w:tcW w:w="1735" w:type="dxa"/>
          </w:tcPr>
          <w:p w14:paraId="64636CB8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kod_etsng</w:t>
            </w:r>
          </w:p>
        </w:tc>
        <w:tc>
          <w:tcPr>
            <w:tcW w:w="2375" w:type="dxa"/>
          </w:tcPr>
          <w:p w14:paraId="554EB665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4605" w:type="dxa"/>
            <w:vAlign w:val="center"/>
          </w:tcPr>
          <w:p w14:paraId="47B81B94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773FE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</w:tr>
      <w:tr w:rsidR="00D20926" w:rsidRPr="0098388A" w14:paraId="2978B1B6" w14:textId="77777777" w:rsidTr="00CA4491">
        <w:tc>
          <w:tcPr>
            <w:tcW w:w="788" w:type="dxa"/>
          </w:tcPr>
          <w:p w14:paraId="0C499421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20</w:t>
            </w:r>
          </w:p>
        </w:tc>
        <w:tc>
          <w:tcPr>
            <w:tcW w:w="1735" w:type="dxa"/>
          </w:tcPr>
          <w:p w14:paraId="7DC4632B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summa</w:t>
            </w:r>
          </w:p>
        </w:tc>
        <w:tc>
          <w:tcPr>
            <w:tcW w:w="2375" w:type="dxa"/>
          </w:tcPr>
          <w:p w14:paraId="721D56C3" w14:textId="77777777" w:rsidR="00D20926" w:rsidRPr="00947E81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при выдаче</w:t>
            </w:r>
          </w:p>
        </w:tc>
        <w:tc>
          <w:tcPr>
            <w:tcW w:w="4605" w:type="dxa"/>
            <w:vAlign w:val="center"/>
          </w:tcPr>
          <w:p w14:paraId="6A9677A4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 xml:space="preserve">Тариф при выдаче </w:t>
            </w:r>
          </w:p>
        </w:tc>
      </w:tr>
      <w:tr w:rsidR="00D20926" w:rsidRPr="0098388A" w14:paraId="1300DC77" w14:textId="77777777" w:rsidTr="00CA4491">
        <w:tc>
          <w:tcPr>
            <w:tcW w:w="788" w:type="dxa"/>
          </w:tcPr>
          <w:p w14:paraId="16465282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21</w:t>
            </w:r>
          </w:p>
        </w:tc>
        <w:tc>
          <w:tcPr>
            <w:tcW w:w="1735" w:type="dxa"/>
            <w:vAlign w:val="center"/>
          </w:tcPr>
          <w:p w14:paraId="22D81254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distance_way</w:t>
            </w:r>
          </w:p>
        </w:tc>
        <w:tc>
          <w:tcPr>
            <w:tcW w:w="2375" w:type="dxa"/>
            <w:vAlign w:val="center"/>
          </w:tcPr>
          <w:p w14:paraId="5643F6D5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</w:rPr>
              <w:t>Тарифное расстояние по прибытию</w:t>
            </w:r>
          </w:p>
        </w:tc>
        <w:tc>
          <w:tcPr>
            <w:tcW w:w="4605" w:type="dxa"/>
            <w:vAlign w:val="center"/>
          </w:tcPr>
          <w:p w14:paraId="08612CD0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</w:rPr>
              <w:t>Тарифное расстояние по прибытию</w:t>
            </w:r>
          </w:p>
        </w:tc>
      </w:tr>
      <w:tr w:rsidR="00D20926" w:rsidRPr="0098388A" w14:paraId="60650C7C" w14:textId="77777777" w:rsidTr="00CA4491">
        <w:tc>
          <w:tcPr>
            <w:tcW w:w="788" w:type="dxa"/>
          </w:tcPr>
          <w:p w14:paraId="23167DD9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22</w:t>
            </w:r>
          </w:p>
        </w:tc>
        <w:tc>
          <w:tcPr>
            <w:tcW w:w="1735" w:type="dxa"/>
            <w:vAlign w:val="center"/>
          </w:tcPr>
          <w:p w14:paraId="30E6C5A6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2375" w:type="dxa"/>
          </w:tcPr>
          <w:p w14:paraId="203946A6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Акты</w:t>
            </w:r>
          </w:p>
        </w:tc>
        <w:tc>
          <w:tcPr>
            <w:tcW w:w="4605" w:type="dxa"/>
            <w:vAlign w:val="center"/>
          </w:tcPr>
          <w:p w14:paraId="505823DF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Акты в пути следования</w:t>
            </w:r>
          </w:p>
        </w:tc>
      </w:tr>
      <w:tr w:rsidR="00D20926" w:rsidRPr="003551AA" w14:paraId="6E9162D2" w14:textId="77777777" w:rsidTr="00CA4491">
        <w:tc>
          <w:tcPr>
            <w:tcW w:w="788" w:type="dxa"/>
          </w:tcPr>
          <w:p w14:paraId="1F9CCF29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23</w:t>
            </w:r>
          </w:p>
        </w:tc>
        <w:tc>
          <w:tcPr>
            <w:tcW w:w="1735" w:type="dxa"/>
            <w:vAlign w:val="center"/>
          </w:tcPr>
          <w:p w14:paraId="5DC410C3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98388A">
              <w:rPr>
                <w:rFonts w:cs="Calibri"/>
                <w:color w:val="000000"/>
                <w:sz w:val="20"/>
                <w:szCs w:val="20"/>
              </w:rPr>
              <w:t>kol_os</w:t>
            </w:r>
          </w:p>
        </w:tc>
        <w:tc>
          <w:tcPr>
            <w:tcW w:w="2375" w:type="dxa"/>
          </w:tcPr>
          <w:p w14:paraId="45C403DF" w14:textId="77777777" w:rsidR="00D20926" w:rsidRPr="0098388A" w:rsidRDefault="00D20926" w:rsidP="00CA44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0BD56598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Кол-во осей</w:t>
            </w:r>
          </w:p>
        </w:tc>
        <w:tc>
          <w:tcPr>
            <w:tcW w:w="4605" w:type="dxa"/>
            <w:vAlign w:val="center"/>
          </w:tcPr>
          <w:p w14:paraId="14A73B0F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осей вагона.</w:t>
            </w:r>
            <w:r w:rsidRPr="0098388A">
              <w:rPr>
                <w:rFonts w:ascii="Times New Roman" w:hAnsi="Times New Roman"/>
                <w:lang w:val="ru-RU"/>
              </w:rPr>
              <w:t xml:space="preserve"> </w:t>
            </w:r>
            <w:r w:rsidRPr="0098388A">
              <w:rPr>
                <w:rFonts w:cs="Calibri"/>
                <w:color w:val="000000"/>
                <w:sz w:val="18"/>
                <w:szCs w:val="18"/>
                <w:lang w:val="ru-RU"/>
              </w:rPr>
              <w:t>Данное поле может принимать только следующие значения «0» (по умолчанию), «4», «8», «12», «16» или «32».</w:t>
            </w:r>
          </w:p>
        </w:tc>
      </w:tr>
      <w:tr w:rsidR="00D20926" w:rsidRPr="0098388A" w14:paraId="25576CB3" w14:textId="77777777" w:rsidTr="00CA4491">
        <w:tc>
          <w:tcPr>
            <w:tcW w:w="788" w:type="dxa"/>
          </w:tcPr>
          <w:p w14:paraId="5A891137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24</w:t>
            </w:r>
          </w:p>
        </w:tc>
        <w:tc>
          <w:tcPr>
            <w:tcW w:w="1735" w:type="dxa"/>
            <w:vAlign w:val="center"/>
          </w:tcPr>
          <w:p w14:paraId="57665FCB" w14:textId="77777777" w:rsidR="00D20926" w:rsidRPr="00441F48" w:rsidRDefault="00D20926" w:rsidP="00CA4491">
            <w:pPr>
              <w:spacing w:after="80"/>
              <w:jc w:val="both"/>
              <w:rPr>
                <w:rFonts w:cs="Calibri"/>
                <w:sz w:val="20"/>
                <w:szCs w:val="20"/>
              </w:rPr>
            </w:pPr>
            <w:r w:rsidRPr="00441F48">
              <w:rPr>
                <w:rFonts w:cs="Calibri"/>
                <w:sz w:val="20"/>
                <w:szCs w:val="20"/>
              </w:rPr>
              <w:t>analiz</w:t>
            </w:r>
          </w:p>
        </w:tc>
        <w:tc>
          <w:tcPr>
            <w:tcW w:w="2375" w:type="dxa"/>
          </w:tcPr>
          <w:p w14:paraId="0D75CF68" w14:textId="77777777" w:rsidR="00D20926" w:rsidRPr="0098388A" w:rsidRDefault="00D20926" w:rsidP="00CA44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  <w:lang w:val="ru-RU"/>
              </w:rPr>
              <w:t>Анализ</w:t>
            </w:r>
          </w:p>
        </w:tc>
        <w:tc>
          <w:tcPr>
            <w:tcW w:w="4605" w:type="dxa"/>
            <w:vAlign w:val="center"/>
          </w:tcPr>
          <w:p w14:paraId="7BA28864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D0E0B">
              <w:rPr>
                <w:rFonts w:cs="Calibri"/>
                <w:color w:val="000000"/>
                <w:sz w:val="18"/>
                <w:szCs w:val="18"/>
              </w:rPr>
              <w:t>Анализ</w:t>
            </w:r>
            <w:r w:rsidRPr="009D0E0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</w:tr>
      <w:tr w:rsidR="00D20926" w:rsidRPr="0098388A" w14:paraId="4D1263B6" w14:textId="77777777" w:rsidTr="00CA4491">
        <w:tc>
          <w:tcPr>
            <w:tcW w:w="788" w:type="dxa"/>
          </w:tcPr>
          <w:p w14:paraId="25F1D8FC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26</w:t>
            </w:r>
          </w:p>
        </w:tc>
        <w:tc>
          <w:tcPr>
            <w:tcW w:w="1735" w:type="dxa"/>
            <w:vAlign w:val="center"/>
          </w:tcPr>
          <w:p w14:paraId="4A1DF9BD" w14:textId="77777777" w:rsidR="00D20926" w:rsidRPr="00441F48" w:rsidRDefault="00D20926" w:rsidP="00CA4491">
            <w:pPr>
              <w:spacing w:after="80"/>
              <w:jc w:val="both"/>
              <w:rPr>
                <w:rFonts w:cs="Calibri"/>
                <w:sz w:val="20"/>
                <w:szCs w:val="20"/>
              </w:rPr>
            </w:pPr>
            <w:r w:rsidRPr="00441F48">
              <w:rPr>
                <w:rFonts w:cs="Calibri"/>
                <w:sz w:val="20"/>
                <w:szCs w:val="20"/>
              </w:rPr>
              <w:t xml:space="preserve">name_gr </w:t>
            </w:r>
          </w:p>
        </w:tc>
        <w:tc>
          <w:tcPr>
            <w:tcW w:w="2375" w:type="dxa"/>
          </w:tcPr>
          <w:p w14:paraId="7B02985B" w14:textId="77777777" w:rsidR="00D20926" w:rsidRPr="0098388A" w:rsidRDefault="00D20926" w:rsidP="00CA44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4605" w:type="dxa"/>
            <w:vAlign w:val="center"/>
          </w:tcPr>
          <w:p w14:paraId="2D9BCCF3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Сертификатные данные</w:t>
            </w:r>
          </w:p>
        </w:tc>
      </w:tr>
      <w:tr w:rsidR="00D20926" w:rsidRPr="003551AA" w14:paraId="3B85845D" w14:textId="77777777" w:rsidTr="00CA4491">
        <w:tc>
          <w:tcPr>
            <w:tcW w:w="788" w:type="dxa"/>
          </w:tcPr>
          <w:p w14:paraId="55882A5D" w14:textId="77777777" w:rsidR="00D20926" w:rsidRDefault="00D20926" w:rsidP="00CA4491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27</w:t>
            </w:r>
          </w:p>
        </w:tc>
        <w:tc>
          <w:tcPr>
            <w:tcW w:w="1735" w:type="dxa"/>
          </w:tcPr>
          <w:p w14:paraId="63CE052E" w14:textId="77777777" w:rsidR="00D20926" w:rsidRPr="00441F48" w:rsidRDefault="00D20926" w:rsidP="00CA4491">
            <w:pPr>
              <w:spacing w:after="80"/>
              <w:jc w:val="both"/>
              <w:rPr>
                <w:rFonts w:cs="Calibri"/>
                <w:sz w:val="20"/>
                <w:szCs w:val="20"/>
              </w:rPr>
            </w:pPr>
            <w:r w:rsidRPr="00441F48">
              <w:rPr>
                <w:rFonts w:cs="Calibri"/>
                <w:sz w:val="20"/>
                <w:szCs w:val="20"/>
              </w:rPr>
              <w:t>st_zavod</w:t>
            </w:r>
          </w:p>
        </w:tc>
        <w:tc>
          <w:tcPr>
            <w:tcW w:w="2375" w:type="dxa"/>
          </w:tcPr>
          <w:p w14:paraId="71A995EB" w14:textId="77777777" w:rsidR="00D20926" w:rsidRPr="0098388A" w:rsidRDefault="00D20926" w:rsidP="00CA44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комбината</w:t>
            </w:r>
          </w:p>
        </w:tc>
        <w:tc>
          <w:tcPr>
            <w:tcW w:w="4605" w:type="dxa"/>
            <w:vAlign w:val="center"/>
          </w:tcPr>
          <w:p w14:paraId="11E93AE8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61065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предприятия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на которую будет следовать вагон</w:t>
            </w:r>
          </w:p>
        </w:tc>
      </w:tr>
      <w:tr w:rsidR="00D20926" w:rsidRPr="003551AA" w:rsidDel="0023782B" w14:paraId="10402458" w14:textId="2819D945" w:rsidTr="00CA4491">
        <w:trPr>
          <w:del w:id="2468" w:author="Shuba, Irina V" w:date="2020-01-13T11:54:00Z"/>
        </w:trPr>
        <w:tc>
          <w:tcPr>
            <w:tcW w:w="788" w:type="dxa"/>
          </w:tcPr>
          <w:p w14:paraId="0C33B277" w14:textId="7CFBC072" w:rsidR="00D20926" w:rsidDel="0023782B" w:rsidRDefault="00D20926" w:rsidP="00CA4491">
            <w:pPr>
              <w:spacing w:after="80"/>
              <w:jc w:val="both"/>
              <w:rPr>
                <w:del w:id="2469" w:author="Shuba, Irina V" w:date="2020-01-13T11:54:00Z"/>
                <w:rFonts w:ascii="Times New Roman" w:hAnsi="Times New Roman"/>
                <w:lang w:val="ru-RU"/>
              </w:rPr>
            </w:pPr>
            <w:del w:id="2470" w:author="Shuba, Irina V" w:date="2020-01-13T11:54:00Z">
              <w:r w:rsidDel="0023782B">
                <w:rPr>
                  <w:rFonts w:ascii="Times New Roman" w:hAnsi="Times New Roman"/>
                  <w:lang w:val="ru-RU"/>
                </w:rPr>
                <w:delText>28</w:delText>
              </w:r>
            </w:del>
          </w:p>
        </w:tc>
        <w:tc>
          <w:tcPr>
            <w:tcW w:w="1735" w:type="dxa"/>
          </w:tcPr>
          <w:p w14:paraId="36522811" w14:textId="2AD91D4D" w:rsidR="00D20926" w:rsidRPr="00441F48" w:rsidDel="0023782B" w:rsidRDefault="00D20926" w:rsidP="00CA4491">
            <w:pPr>
              <w:spacing w:after="80"/>
              <w:jc w:val="both"/>
              <w:rPr>
                <w:del w:id="2471" w:author="Shuba, Irina V" w:date="2020-01-13T11:54:00Z"/>
                <w:rFonts w:cs="Calibri"/>
                <w:sz w:val="20"/>
                <w:szCs w:val="20"/>
                <w:lang w:val="ru-RU"/>
              </w:rPr>
            </w:pPr>
            <w:del w:id="2472" w:author="Shuba, Irina V" w:date="2020-01-13T11:54:00Z">
              <w:r w:rsidRPr="00441F48" w:rsidDel="0023782B">
                <w:rPr>
                  <w:rFonts w:cs="Calibri"/>
                  <w:sz w:val="18"/>
                  <w:szCs w:val="18"/>
                </w:rPr>
                <w:delText>pr</w:delText>
              </w:r>
              <w:r w:rsidRPr="00F871F7" w:rsidDel="0023782B">
                <w:rPr>
                  <w:rFonts w:cs="Calibri"/>
                  <w:sz w:val="18"/>
                  <w:szCs w:val="18"/>
                  <w:lang w:val="ru-RU"/>
                  <w:rPrChange w:id="2473" w:author="Shuba, Irina V" w:date="2020-01-14T12:02:00Z">
                    <w:rPr>
                      <w:rFonts w:cs="Calibri"/>
                      <w:sz w:val="18"/>
                      <w:szCs w:val="18"/>
                    </w:rPr>
                  </w:rPrChange>
                </w:rPr>
                <w:delText>_</w:delText>
              </w:r>
              <w:r w:rsidRPr="00441F48" w:rsidDel="0023782B">
                <w:rPr>
                  <w:rFonts w:cs="Calibri"/>
                  <w:sz w:val="18"/>
                  <w:szCs w:val="18"/>
                </w:rPr>
                <w:delText>sobst</w:delText>
              </w:r>
            </w:del>
          </w:p>
        </w:tc>
        <w:tc>
          <w:tcPr>
            <w:tcW w:w="2375" w:type="dxa"/>
          </w:tcPr>
          <w:p w14:paraId="08D7EDCB" w14:textId="1F7A5797" w:rsidR="00D20926" w:rsidRPr="0098388A" w:rsidDel="0023782B" w:rsidRDefault="00D20926" w:rsidP="00CA4491">
            <w:pPr>
              <w:rPr>
                <w:del w:id="2474" w:author="Shuba, Irina V" w:date="2020-01-13T11:54:00Z"/>
                <w:rFonts w:cs="Calibri"/>
                <w:color w:val="000000"/>
                <w:sz w:val="18"/>
                <w:szCs w:val="18"/>
                <w:lang w:val="ru-RU"/>
              </w:rPr>
            </w:pPr>
            <w:commentRangeStart w:id="2475"/>
            <w:commentRangeStart w:id="2476"/>
            <w:del w:id="2477" w:author="Shuba, Irina V" w:date="2020-01-13T11:54:00Z">
              <w:r w:rsidDel="0023782B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Признак собственности</w:delText>
              </w:r>
              <w:commentRangeEnd w:id="2475"/>
              <w:r w:rsidR="00A73C73" w:rsidDel="0023782B">
                <w:rPr>
                  <w:rStyle w:val="aff2"/>
                </w:rPr>
                <w:commentReference w:id="2475"/>
              </w:r>
              <w:commentRangeEnd w:id="2476"/>
              <w:r w:rsidR="00EA42C8" w:rsidDel="0023782B">
                <w:rPr>
                  <w:rStyle w:val="aff2"/>
                </w:rPr>
                <w:commentReference w:id="2476"/>
              </w:r>
            </w:del>
          </w:p>
        </w:tc>
        <w:tc>
          <w:tcPr>
            <w:tcW w:w="4605" w:type="dxa"/>
          </w:tcPr>
          <w:p w14:paraId="5ECA4183" w14:textId="2BD511D5" w:rsidR="00D20926" w:rsidRPr="0098388A" w:rsidDel="0023782B" w:rsidRDefault="00D20926" w:rsidP="00CA4491">
            <w:pPr>
              <w:spacing w:after="80"/>
              <w:jc w:val="both"/>
              <w:rPr>
                <w:del w:id="2478" w:author="Shuba, Irina V" w:date="2020-01-13T11:54:00Z"/>
                <w:rFonts w:cs="Calibri"/>
                <w:color w:val="000000"/>
                <w:sz w:val="18"/>
                <w:szCs w:val="18"/>
                <w:lang w:val="ru-RU"/>
              </w:rPr>
            </w:pPr>
            <w:del w:id="2479" w:author="Shuba, Irina V" w:date="2020-01-13T11:54:00Z">
              <w:r w:rsidDel="0023782B">
                <w:rPr>
                  <w:rFonts w:cs="Calibri"/>
                  <w:color w:val="000000"/>
                  <w:sz w:val="18"/>
                  <w:szCs w:val="18"/>
                  <w:lang w:val="ru-RU"/>
                </w:rPr>
                <w:delText>Признак собственности вагона</w:delText>
              </w:r>
            </w:del>
          </w:p>
        </w:tc>
      </w:tr>
      <w:tr w:rsidR="00D20926" w:rsidRPr="0098388A" w14:paraId="7AEAE8F6" w14:textId="77777777" w:rsidTr="00CA4491">
        <w:tc>
          <w:tcPr>
            <w:tcW w:w="788" w:type="dxa"/>
          </w:tcPr>
          <w:p w14:paraId="07BF1113" w14:textId="58375540" w:rsidR="00D20926" w:rsidRDefault="00D20926">
            <w:pPr>
              <w:spacing w:after="80"/>
              <w:jc w:val="both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2</w:t>
            </w:r>
            <w:del w:id="2480" w:author="Shuba, Irina V" w:date="2020-01-13T11:54:00Z">
              <w:r w:rsidDel="0023782B">
                <w:rPr>
                  <w:rFonts w:ascii="Times New Roman" w:hAnsi="Times New Roman"/>
                  <w:lang w:val="ru-RU"/>
                </w:rPr>
                <w:delText>9</w:delText>
              </w:r>
            </w:del>
            <w:ins w:id="2481" w:author="Shuba, Irina V" w:date="2020-01-13T11:54:00Z">
              <w:r w:rsidR="0023782B">
                <w:rPr>
                  <w:rFonts w:ascii="Times New Roman" w:hAnsi="Times New Roman"/>
                  <w:lang w:val="ru-RU"/>
                </w:rPr>
                <w:t>8</w:t>
              </w:r>
            </w:ins>
          </w:p>
        </w:tc>
        <w:tc>
          <w:tcPr>
            <w:tcW w:w="1735" w:type="dxa"/>
            <w:vAlign w:val="center"/>
          </w:tcPr>
          <w:p w14:paraId="47FEB5DB" w14:textId="77777777" w:rsidR="00D20926" w:rsidRPr="00441F48" w:rsidRDefault="00D20926" w:rsidP="00CA4491">
            <w:pPr>
              <w:spacing w:after="80"/>
              <w:jc w:val="both"/>
              <w:rPr>
                <w:rFonts w:cs="Calibri"/>
                <w:sz w:val="20"/>
                <w:szCs w:val="20"/>
                <w:lang w:val="ru-RU"/>
              </w:rPr>
            </w:pPr>
            <w:r w:rsidRPr="00441F48">
              <w:rPr>
                <w:rFonts w:cs="Calibri"/>
                <w:sz w:val="20"/>
                <w:szCs w:val="20"/>
              </w:rPr>
              <w:t>acts</w:t>
            </w:r>
          </w:p>
        </w:tc>
        <w:tc>
          <w:tcPr>
            <w:tcW w:w="2375" w:type="dxa"/>
          </w:tcPr>
          <w:p w14:paraId="119375FE" w14:textId="77777777" w:rsidR="00D20926" w:rsidRPr="0098388A" w:rsidRDefault="00D20926" w:rsidP="00CA44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Акты</w:t>
            </w:r>
          </w:p>
        </w:tc>
        <w:tc>
          <w:tcPr>
            <w:tcW w:w="4605" w:type="dxa"/>
            <w:vAlign w:val="center"/>
          </w:tcPr>
          <w:p w14:paraId="6122462C" w14:textId="77777777" w:rsidR="00D20926" w:rsidRPr="0098388A" w:rsidRDefault="00D20926" w:rsidP="00CA4491">
            <w:pPr>
              <w:spacing w:after="80"/>
              <w:jc w:val="both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26066">
              <w:rPr>
                <w:rFonts w:cs="Calibri"/>
                <w:color w:val="000000"/>
                <w:sz w:val="18"/>
                <w:szCs w:val="18"/>
                <w:lang w:val="ru-RU"/>
              </w:rPr>
              <w:t>Акты в пути следования</w:t>
            </w:r>
          </w:p>
        </w:tc>
      </w:tr>
    </w:tbl>
    <w:p w14:paraId="20F8238C" w14:textId="77777777" w:rsidR="00D20926" w:rsidRDefault="00D20926" w:rsidP="00D20926">
      <w:pPr>
        <w:rPr>
          <w:ins w:id="2482" w:author="Shuba, Irina V" w:date="2020-01-13T11:54:00Z"/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Рис. 33 Поля с ЭПД    для группового документа</w:t>
      </w:r>
    </w:p>
    <w:p w14:paraId="5DCE632C" w14:textId="77777777" w:rsidR="0023782B" w:rsidRDefault="0023782B" w:rsidP="00D20926">
      <w:pPr>
        <w:rPr>
          <w:rFonts w:ascii="Times New Roman" w:hAnsi="Times New Roman"/>
          <w:lang w:val="ru-RU"/>
        </w:rPr>
      </w:pPr>
    </w:p>
    <w:p w14:paraId="6A788733" w14:textId="77777777" w:rsidR="00D20926" w:rsidRPr="00542209" w:rsidRDefault="00D20926" w:rsidP="00D20926">
      <w:pPr>
        <w:contextualSpacing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  </w:t>
      </w:r>
      <w:r w:rsidRPr="00542209">
        <w:rPr>
          <w:rFonts w:ascii="Times New Roman" w:hAnsi="Times New Roman"/>
          <w:lang w:val="ru-RU"/>
        </w:rPr>
        <w:t>При приеме вагона по досылке, импортируется номер основной накладной в поле «Накладная»</w:t>
      </w:r>
      <w:r>
        <w:rPr>
          <w:rFonts w:ascii="Times New Roman" w:hAnsi="Times New Roman"/>
          <w:lang w:val="ru-RU"/>
        </w:rPr>
        <w:t>.</w:t>
      </w:r>
      <w:r w:rsidRPr="00542209"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lang w:val="ru-RU"/>
        </w:rPr>
        <w:t>О</w:t>
      </w:r>
      <w:r w:rsidRPr="00542209">
        <w:rPr>
          <w:rFonts w:ascii="Times New Roman" w:hAnsi="Times New Roman"/>
          <w:lang w:val="ru-RU"/>
        </w:rPr>
        <w:t xml:space="preserve">пция «досылка» с вводом (если нет ЭПД досылки) или импортом (если есть ЭПД досылки) номера досылки. </w:t>
      </w:r>
    </w:p>
    <w:p w14:paraId="2CE7AB76" w14:textId="77777777" w:rsidR="00D20926" w:rsidRDefault="00D20926" w:rsidP="00D20926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 </w:t>
      </w:r>
      <w:r w:rsidRPr="002924C2">
        <w:rPr>
          <w:rFonts w:ascii="Times New Roman" w:hAnsi="Times New Roman"/>
          <w:lang w:val="ru-RU"/>
        </w:rPr>
        <w:t xml:space="preserve">В области формы «Перечень вагонов» сохранять вагоны в  последовательности, набранной пользователем в соответствии с фактическим </w:t>
      </w:r>
      <w:r>
        <w:rPr>
          <w:rFonts w:ascii="Times New Roman" w:hAnsi="Times New Roman"/>
          <w:lang w:val="ru-RU"/>
        </w:rPr>
        <w:t>расположением вагонов в поезде.</w:t>
      </w:r>
    </w:p>
    <w:p w14:paraId="4EA991FA" w14:textId="77777777" w:rsidR="00D20926" w:rsidRDefault="00D20926" w:rsidP="00D20926">
      <w:pPr>
        <w:rPr>
          <w:rFonts w:ascii="Times New Roman" w:hAnsi="Times New Roman"/>
          <w:lang w:val="ru-RU"/>
        </w:rPr>
      </w:pPr>
    </w:p>
    <w:p w14:paraId="5A5201EE" w14:textId="77777777" w:rsidR="00D20926" w:rsidRDefault="00D20926" w:rsidP="00D20926">
      <w:pPr>
        <w:jc w:val="center"/>
        <w:rPr>
          <w:rFonts w:ascii="Times New Roman" w:hAnsi="Times New Roman"/>
          <w:b/>
          <w:lang w:val="ru-RU"/>
        </w:rPr>
      </w:pPr>
      <w:r w:rsidRPr="00052BC7">
        <w:rPr>
          <w:rFonts w:ascii="Times New Roman" w:hAnsi="Times New Roman"/>
          <w:b/>
          <w:lang w:val="ru-RU"/>
        </w:rPr>
        <w:t>6.1.4.12 Автоматический ввод информации с подхода поезда</w:t>
      </w:r>
    </w:p>
    <w:p w14:paraId="1720E6B3" w14:textId="32807D7A" w:rsidR="00D20926" w:rsidRDefault="00410874" w:rsidP="00D20926">
      <w:pPr>
        <w:rPr>
          <w:rFonts w:ascii="Times New Roman" w:hAnsi="Times New Roman"/>
          <w:lang w:val="ru-RU"/>
        </w:rPr>
      </w:pPr>
      <w:ins w:id="2483" w:author="Shuba, Irina V" w:date="2020-01-13T12:02:00Z">
        <w:r>
          <w:rPr>
            <w:rFonts w:ascii="Times New Roman" w:hAnsi="Times New Roman"/>
            <w:lang w:val="ru-RU"/>
          </w:rPr>
          <w:t xml:space="preserve">        </w:t>
        </w:r>
      </w:ins>
      <w:commentRangeStart w:id="2484"/>
      <w:r w:rsidR="00D20926" w:rsidRPr="00235B24">
        <w:rPr>
          <w:rFonts w:ascii="Times New Roman" w:hAnsi="Times New Roman"/>
          <w:lang w:val="ru-RU"/>
        </w:rPr>
        <w:t xml:space="preserve">При </w:t>
      </w:r>
      <w:ins w:id="2485" w:author="Shuba, Irina V" w:date="2020-01-13T13:08:00Z">
        <w:r w:rsidR="00971669">
          <w:rPr>
            <w:rFonts w:ascii="Times New Roman" w:hAnsi="Times New Roman"/>
            <w:lang w:val="ru-RU"/>
          </w:rPr>
          <w:t xml:space="preserve">выборе поезда </w:t>
        </w:r>
      </w:ins>
      <w:del w:id="2486" w:author="Shuba, Irina V" w:date="2020-01-13T13:08:00Z">
        <w:r w:rsidR="00D20926" w:rsidDel="00971669">
          <w:rPr>
            <w:rFonts w:ascii="Times New Roman" w:hAnsi="Times New Roman"/>
            <w:lang w:val="ru-RU"/>
          </w:rPr>
          <w:delText>сохранении  данных о № поезда</w:delText>
        </w:r>
      </w:del>
      <w:r w:rsidR="00D20926">
        <w:rPr>
          <w:rFonts w:ascii="Times New Roman" w:hAnsi="Times New Roman"/>
          <w:lang w:val="ru-RU"/>
        </w:rPr>
        <w:t xml:space="preserve"> в форме</w:t>
      </w:r>
      <w:r w:rsidR="00D20926" w:rsidRPr="002F17CA">
        <w:rPr>
          <w:rFonts w:ascii="Times New Roman" w:hAnsi="Times New Roman"/>
          <w:lang w:val="ru-RU"/>
        </w:rPr>
        <w:t xml:space="preserve"> «Поезда по прибытию»</w:t>
      </w:r>
      <w:r w:rsidR="00D20926">
        <w:rPr>
          <w:rFonts w:ascii="Times New Roman" w:hAnsi="Times New Roman"/>
          <w:lang w:val="ru-RU"/>
        </w:rPr>
        <w:t xml:space="preserve"> </w:t>
      </w:r>
      <w:del w:id="2487" w:author="Shuba, Irina V" w:date="2020-01-13T13:08:00Z">
        <w:r w:rsidR="00D20926" w:rsidDel="00971669">
          <w:rPr>
            <w:rFonts w:ascii="Times New Roman" w:hAnsi="Times New Roman"/>
            <w:lang w:val="ru-RU"/>
          </w:rPr>
          <w:delText>автоматически в форму</w:delText>
        </w:r>
        <w:r w:rsidR="00D20926" w:rsidRPr="00B1533D" w:rsidDel="00971669">
          <w:rPr>
            <w:rFonts w:ascii="Times New Roman" w:hAnsi="Times New Roman"/>
            <w:lang w:val="ru-RU"/>
          </w:rPr>
          <w:delText xml:space="preserve"> «Информация по поезду прибытия»</w:delText>
        </w:r>
        <w:r w:rsidR="00D20926" w:rsidDel="00971669">
          <w:rPr>
            <w:rFonts w:ascii="Times New Roman" w:hAnsi="Times New Roman"/>
            <w:lang w:val="ru-RU"/>
          </w:rPr>
          <w:delText xml:space="preserve"> </w:delText>
        </w:r>
      </w:del>
      <w:ins w:id="2488" w:author="Shuba, Irina V" w:date="2020-01-13T13:08:00Z">
        <w:r w:rsidR="00971669">
          <w:rPr>
            <w:rFonts w:ascii="Times New Roman" w:hAnsi="Times New Roman"/>
            <w:lang w:val="ru-RU"/>
          </w:rPr>
          <w:t xml:space="preserve">, форма </w:t>
        </w:r>
      </w:ins>
      <w:del w:id="2489" w:author="Shuba, Irina V" w:date="2020-01-13T13:08:00Z">
        <w:r w:rsidR="00D20926" w:rsidDel="00971669">
          <w:rPr>
            <w:rFonts w:ascii="Times New Roman" w:hAnsi="Times New Roman"/>
            <w:lang w:val="ru-RU"/>
          </w:rPr>
          <w:delText>-</w:delText>
        </w:r>
      </w:del>
      <w:r w:rsidR="00D20926">
        <w:rPr>
          <w:rFonts w:ascii="Times New Roman" w:hAnsi="Times New Roman"/>
          <w:lang w:val="ru-RU"/>
        </w:rPr>
        <w:t xml:space="preserve"> « Подходы» </w:t>
      </w:r>
      <w:ins w:id="2490" w:author="Shuba, Irina V" w:date="2020-01-13T13:09:00Z">
        <w:r w:rsidR="00971669">
          <w:rPr>
            <w:rFonts w:ascii="Times New Roman" w:hAnsi="Times New Roman"/>
            <w:lang w:val="ru-RU"/>
          </w:rPr>
          <w:t xml:space="preserve">заполняется автоматически </w:t>
        </w:r>
      </w:ins>
      <w:del w:id="2491" w:author="Shuba, Irina V" w:date="2020-01-13T13:09:00Z">
        <w:r w:rsidR="00D20926" w:rsidDel="00971669">
          <w:rPr>
            <w:rFonts w:ascii="Times New Roman" w:hAnsi="Times New Roman"/>
            <w:lang w:val="ru-RU"/>
          </w:rPr>
          <w:delText>передаютс</w:delText>
        </w:r>
      </w:del>
      <w:del w:id="2492" w:author="Shuba, Irina V" w:date="2020-01-13T13:10:00Z">
        <w:r w:rsidR="00D20926" w:rsidDel="00971669">
          <w:rPr>
            <w:rFonts w:ascii="Times New Roman" w:hAnsi="Times New Roman"/>
            <w:lang w:val="ru-RU"/>
          </w:rPr>
          <w:delText>я</w:delText>
        </w:r>
      </w:del>
      <w:r w:rsidR="00D20926">
        <w:rPr>
          <w:rFonts w:ascii="Times New Roman" w:hAnsi="Times New Roman"/>
          <w:lang w:val="ru-RU"/>
        </w:rPr>
        <w:t xml:space="preserve"> №№ вагонов, </w:t>
      </w:r>
      <w:ins w:id="2493" w:author="Shuba, Irina V" w:date="2020-01-13T13:10:00Z">
        <w:r w:rsidR="00971669">
          <w:rPr>
            <w:rFonts w:ascii="Times New Roman" w:hAnsi="Times New Roman"/>
            <w:lang w:val="ru-RU"/>
          </w:rPr>
          <w:t>переданных МЕТАЛЛУРГТРАНСОМ.</w:t>
        </w:r>
      </w:ins>
      <w:del w:id="2494" w:author="Shuba, Irina V" w:date="2020-01-13T13:10:00Z">
        <w:r w:rsidR="00D20926" w:rsidDel="00971669">
          <w:rPr>
            <w:rFonts w:ascii="Times New Roman" w:hAnsi="Times New Roman"/>
            <w:lang w:val="ru-RU"/>
          </w:rPr>
          <w:delText>указанные в натурном листе поезда</w:delText>
        </w:r>
      </w:del>
      <w:r w:rsidR="00D20926">
        <w:rPr>
          <w:rFonts w:ascii="Times New Roman" w:hAnsi="Times New Roman"/>
          <w:lang w:val="ru-RU"/>
        </w:rPr>
        <w:t xml:space="preserve"> . </w:t>
      </w:r>
    </w:p>
    <w:p w14:paraId="643F0F55" w14:textId="578B98BE" w:rsidR="00D20926" w:rsidRDefault="00D20926" w:rsidP="00D20926">
      <w:pPr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Алгоритм выбора вагона аналогично</w:t>
      </w:r>
      <w:ins w:id="2495" w:author="Shuba, Irina V" w:date="2020-01-13T13:10:00Z">
        <w:r w:rsidR="00971669">
          <w:rPr>
            <w:rFonts w:ascii="Times New Roman" w:hAnsi="Times New Roman"/>
            <w:lang w:val="ru-RU"/>
          </w:rPr>
          <w:t>,</w:t>
        </w:r>
      </w:ins>
      <w:del w:id="2496" w:author="Shuba, Irina V" w:date="2020-01-13T13:10:00Z">
        <w:r w:rsidDel="00971669">
          <w:rPr>
            <w:rFonts w:ascii="Times New Roman" w:hAnsi="Times New Roman"/>
            <w:lang w:val="ru-RU"/>
          </w:rPr>
          <w:delText xml:space="preserve"> </w:delText>
        </w:r>
      </w:del>
      <w:r>
        <w:rPr>
          <w:rFonts w:ascii="Times New Roman" w:hAnsi="Times New Roman"/>
          <w:lang w:val="ru-RU"/>
        </w:rPr>
        <w:t xml:space="preserve">  как и при вводе информации описанном в п.6.1.4.10 </w:t>
      </w:r>
    </w:p>
    <w:p w14:paraId="623C1375" w14:textId="519DE48A" w:rsidR="00D20926" w:rsidRPr="00F871F7" w:rsidDel="00177A64" w:rsidRDefault="00D20926" w:rsidP="00D20926">
      <w:pPr>
        <w:spacing w:after="80"/>
        <w:ind w:firstLine="454"/>
        <w:jc w:val="both"/>
        <w:rPr>
          <w:del w:id="2497" w:author="Shuba, Irina V" w:date="2020-01-13T13:16:00Z"/>
          <w:rFonts w:ascii="Times New Roman" w:hAnsi="Times New Roman"/>
          <w:lang w:val="ru-RU"/>
        </w:rPr>
      </w:pPr>
      <w:del w:id="2498" w:author="Shuba, Irina V" w:date="2020-01-13T13:16:00Z">
        <w:r w:rsidDel="00177A64">
          <w:rPr>
            <w:rFonts w:ascii="Times New Roman" w:hAnsi="Times New Roman"/>
            <w:lang w:val="ru-RU"/>
          </w:rPr>
          <w:lastRenderedPageBreak/>
          <w:delText xml:space="preserve"> Подсветить зеленым цветом вагон, который уже был выбран  ранее и сохранен в область формы  « Перечень вагонов».</w:delText>
        </w:r>
        <w:commentRangeEnd w:id="2484"/>
        <w:r w:rsidR="00DA1E4A" w:rsidDel="00177A64">
          <w:rPr>
            <w:rStyle w:val="aff2"/>
          </w:rPr>
          <w:commentReference w:id="2484"/>
        </w:r>
      </w:del>
    </w:p>
    <w:p w14:paraId="35C358B4" w14:textId="42310024" w:rsidR="00D20926" w:rsidRPr="00235B24" w:rsidRDefault="00177A64" w:rsidP="00D20926">
      <w:pPr>
        <w:rPr>
          <w:rFonts w:ascii="Times New Roman" w:hAnsi="Times New Roman"/>
          <w:lang w:val="ru-RU"/>
        </w:rPr>
      </w:pPr>
      <w:ins w:id="2499" w:author="Shuba, Irina V" w:date="2020-01-13T13:16:00Z">
        <w:r>
          <w:rPr>
            <w:rFonts w:ascii="Times New Roman" w:hAnsi="Times New Roman"/>
            <w:lang w:val="ru-RU"/>
          </w:rPr>
          <w:t xml:space="preserve">         Удалить  вагон, находящийся в области формы  « П</w:t>
        </w:r>
      </w:ins>
      <w:ins w:id="2500" w:author="Shuba, Irina V" w:date="2020-01-13T13:17:00Z">
        <w:r w:rsidR="00F45398">
          <w:rPr>
            <w:rFonts w:ascii="Times New Roman" w:hAnsi="Times New Roman"/>
            <w:lang w:val="ru-RU"/>
          </w:rPr>
          <w:t>одходы</w:t>
        </w:r>
      </w:ins>
      <w:ins w:id="2501" w:author="Shuba, Irina V" w:date="2020-01-13T13:16:00Z">
        <w:r>
          <w:rPr>
            <w:rFonts w:ascii="Times New Roman" w:hAnsi="Times New Roman"/>
            <w:lang w:val="ru-RU"/>
          </w:rPr>
          <w:t>», который уже был выбран  ранее и сохранен в область формы  «Перечень вагонов»</w:t>
        </w:r>
      </w:ins>
    </w:p>
    <w:p w14:paraId="222ECC22" w14:textId="77777777" w:rsidR="00D20926" w:rsidRPr="0045494D" w:rsidRDefault="00D20926" w:rsidP="00D20926">
      <w:pPr>
        <w:pStyle w:val="4"/>
        <w:numPr>
          <w:ilvl w:val="3"/>
          <w:numId w:val="36"/>
        </w:numPr>
        <w:ind w:left="1701" w:hanging="1701"/>
        <w:jc w:val="center"/>
        <w:rPr>
          <w:rFonts w:ascii="Times New Roman" w:hAnsi="Times New Roman"/>
          <w:i w:val="0"/>
          <w:color w:val="auto"/>
        </w:rPr>
      </w:pPr>
      <w:bookmarkStart w:id="2502" w:name="_Ref362857560"/>
      <w:bookmarkStart w:id="2503" w:name="_Toc497895125"/>
      <w:r>
        <w:rPr>
          <w:rFonts w:ascii="Times New Roman" w:hAnsi="Times New Roman"/>
          <w:i w:val="0"/>
          <w:color w:val="auto"/>
          <w:lang w:val="ru-RU"/>
        </w:rPr>
        <w:t xml:space="preserve"> </w:t>
      </w:r>
      <w:r w:rsidRPr="0045494D">
        <w:rPr>
          <w:rFonts w:ascii="Times New Roman" w:hAnsi="Times New Roman"/>
          <w:i w:val="0"/>
          <w:color w:val="auto"/>
        </w:rPr>
        <w:t>Корректировка вагона прибывшего поезда</w:t>
      </w:r>
      <w:bookmarkEnd w:id="2502"/>
      <w:bookmarkEnd w:id="2503"/>
    </w:p>
    <w:p w14:paraId="7859E68D" w14:textId="77777777" w:rsidR="00D20926" w:rsidRPr="00106E5B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106E5B">
        <w:rPr>
          <w:rFonts w:ascii="Times New Roman" w:hAnsi="Times New Roman"/>
          <w:lang w:val="ru-RU"/>
        </w:rPr>
        <w:t xml:space="preserve">Для активации данной области необходимо выбрать нужный вагон для корректировки и нажать кнопку «Изменить» на </w:t>
      </w:r>
      <w:r w:rsidRPr="00106E5B">
        <w:rPr>
          <w:rFonts w:ascii="Times New Roman" w:hAnsi="Times New Roman"/>
          <w:szCs w:val="28"/>
          <w:lang w:val="ru-RU"/>
        </w:rPr>
        <w:t xml:space="preserve">области </w:t>
      </w:r>
      <w:r w:rsidRPr="00106E5B">
        <w:rPr>
          <w:rFonts w:ascii="Times New Roman" w:hAnsi="Times New Roman"/>
          <w:lang w:val="ru-RU"/>
        </w:rPr>
        <w:t>формы «</w:t>
      </w:r>
      <w:r w:rsidRPr="00106E5B">
        <w:rPr>
          <w:rFonts w:ascii="Times New Roman" w:hAnsi="Times New Roman"/>
          <w:szCs w:val="28"/>
          <w:lang w:val="ru-RU"/>
        </w:rPr>
        <w:t>Перечень вагонов</w:t>
      </w:r>
      <w:r w:rsidRPr="00106E5B">
        <w:rPr>
          <w:rFonts w:ascii="Times New Roman" w:hAnsi="Times New Roman"/>
          <w:lang w:val="ru-RU"/>
        </w:rPr>
        <w:t>»</w:t>
      </w:r>
      <w:r w:rsidRPr="00106E5B">
        <w:rPr>
          <w:rFonts w:ascii="Times New Roman" w:hAnsi="Times New Roman"/>
          <w:szCs w:val="28"/>
          <w:lang w:val="ru-RU"/>
        </w:rPr>
        <w:t xml:space="preserve"> </w:t>
      </w:r>
      <w:r w:rsidRPr="00106E5B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 w:rsidRPr="00106E5B">
        <w:rPr>
          <w:rFonts w:ascii="Times New Roman" w:hAnsi="Times New Roman"/>
          <w:lang w:val="ru-RU"/>
        </w:rPr>
        <w:t>20).</w:t>
      </w:r>
    </w:p>
    <w:p w14:paraId="2BEEA3E3" w14:textId="77777777" w:rsidR="00D20926" w:rsidRPr="00106E5B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106E5B">
        <w:rPr>
          <w:rFonts w:ascii="Times New Roman" w:hAnsi="Times New Roman"/>
          <w:lang w:val="ru-RU"/>
        </w:rPr>
        <w:t xml:space="preserve">Для корректировки вагона, прибывшего на комбинат, </w:t>
      </w:r>
      <w:r w:rsidRPr="00106E5B">
        <w:rPr>
          <w:rFonts w:ascii="Times New Roman" w:hAnsi="Times New Roman"/>
          <w:szCs w:val="28"/>
          <w:lang w:val="ru-RU"/>
        </w:rPr>
        <w:t xml:space="preserve">предназначена область </w:t>
      </w:r>
      <w:r w:rsidRPr="00106E5B">
        <w:rPr>
          <w:rFonts w:ascii="Times New Roman" w:hAnsi="Times New Roman"/>
          <w:lang w:val="ru-RU"/>
        </w:rPr>
        <w:t>формы «</w:t>
      </w:r>
      <w:r w:rsidRPr="00106E5B">
        <w:rPr>
          <w:rFonts w:ascii="Times New Roman" w:hAnsi="Times New Roman"/>
          <w:szCs w:val="28"/>
          <w:lang w:val="ru-RU"/>
        </w:rPr>
        <w:t>Информация по вагону</w:t>
      </w:r>
      <w:r w:rsidRPr="00106E5B">
        <w:rPr>
          <w:rFonts w:ascii="Times New Roman" w:hAnsi="Times New Roman"/>
          <w:lang w:val="ru-RU"/>
        </w:rPr>
        <w:t>»</w:t>
      </w:r>
      <w:r w:rsidRPr="00106E5B">
        <w:rPr>
          <w:rFonts w:ascii="Times New Roman" w:hAnsi="Times New Roman"/>
          <w:szCs w:val="28"/>
          <w:lang w:val="ru-RU"/>
        </w:rPr>
        <w:t xml:space="preserve"> </w:t>
      </w:r>
      <w:r w:rsidRPr="00106E5B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21</w:t>
      </w:r>
      <w:r w:rsidRPr="00106E5B">
        <w:rPr>
          <w:rFonts w:ascii="Times New Roman" w:hAnsi="Times New Roman"/>
          <w:lang w:val="ru-RU"/>
        </w:rPr>
        <w:t>):</w:t>
      </w:r>
    </w:p>
    <w:p w14:paraId="7D120E42" w14:textId="77777777" w:rsidR="00D20926" w:rsidRPr="00106E5B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</w:t>
      </w:r>
      <w:r w:rsidRPr="00106E5B">
        <w:rPr>
          <w:rFonts w:ascii="Times New Roman" w:hAnsi="Times New Roman"/>
          <w:lang w:val="ru-RU"/>
        </w:rPr>
        <w:t xml:space="preserve">анная </w:t>
      </w:r>
      <w:r w:rsidRPr="00106E5B">
        <w:rPr>
          <w:rFonts w:ascii="Times New Roman" w:hAnsi="Times New Roman"/>
          <w:szCs w:val="28"/>
          <w:lang w:val="ru-RU"/>
        </w:rPr>
        <w:t xml:space="preserve">область </w:t>
      </w:r>
      <w:r w:rsidRPr="00106E5B">
        <w:rPr>
          <w:rFonts w:ascii="Times New Roman" w:hAnsi="Times New Roman"/>
          <w:lang w:val="ru-RU"/>
        </w:rPr>
        <w:t>формы не содержит кнопки «Автопоиск» и «Автопоиск2», которые используются для автоматического ввода информации с ЭПД по номеру накладной и по номеру вагона соответственно.</w:t>
      </w:r>
    </w:p>
    <w:p w14:paraId="38B9EF2A" w14:textId="77777777" w:rsidR="00D20926" w:rsidRPr="00106E5B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Перед а</w:t>
      </w:r>
      <w:r w:rsidRPr="00106E5B">
        <w:rPr>
          <w:rFonts w:ascii="Times New Roman" w:hAnsi="Times New Roman"/>
          <w:lang w:val="ru-RU"/>
        </w:rPr>
        <w:t xml:space="preserve">ктивацией данной формы будут происходить следующие проверки </w:t>
      </w:r>
      <w:r w:rsidRPr="00106E5B">
        <w:rPr>
          <w:rFonts w:ascii="Times New Roman" w:hAnsi="Times New Roman"/>
          <w:szCs w:val="28"/>
          <w:lang w:val="ru-RU"/>
        </w:rPr>
        <w:t xml:space="preserve">выбранного вагона </w:t>
      </w:r>
      <w:r w:rsidRPr="00106E5B">
        <w:rPr>
          <w:rFonts w:ascii="Times New Roman" w:hAnsi="Times New Roman"/>
          <w:lang w:val="ru-RU"/>
        </w:rPr>
        <w:t>для корректировки:</w:t>
      </w:r>
    </w:p>
    <w:p w14:paraId="5018FB65" w14:textId="77777777" w:rsidR="00D20926" w:rsidRPr="00106E5B" w:rsidRDefault="00D20926" w:rsidP="00D20926">
      <w:pPr>
        <w:pStyle w:val="a5"/>
        <w:numPr>
          <w:ilvl w:val="0"/>
          <w:numId w:val="27"/>
        </w:numPr>
        <w:spacing w:after="80"/>
        <w:jc w:val="both"/>
        <w:rPr>
          <w:rFonts w:ascii="Times New Roman" w:hAnsi="Times New Roman"/>
          <w:lang w:val="ru-RU"/>
        </w:rPr>
      </w:pPr>
      <w:r w:rsidRPr="00106E5B">
        <w:rPr>
          <w:rFonts w:ascii="Times New Roman" w:hAnsi="Times New Roman"/>
          <w:szCs w:val="28"/>
          <w:lang w:val="ru-RU"/>
        </w:rPr>
        <w:t>Вагон не должен содержать отметку о проверке платы за пользование. Если такая отметка есть, то будет выдано соответствующее сообщение</w:t>
      </w:r>
      <w:r>
        <w:rPr>
          <w:rFonts w:ascii="Times New Roman" w:hAnsi="Times New Roman"/>
          <w:szCs w:val="28"/>
          <w:lang w:val="ru-RU"/>
        </w:rPr>
        <w:t xml:space="preserve"> (рис. 34)</w:t>
      </w:r>
    </w:p>
    <w:p w14:paraId="69712310" w14:textId="77777777" w:rsidR="00D20926" w:rsidRDefault="00D20926" w:rsidP="00D2092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4354AE" wp14:editId="021453D5">
            <wp:extent cx="4089680" cy="1396947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044" cy="140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00B1" w14:textId="5B0797F8" w:rsidR="00D20926" w:rsidRPr="00106E5B" w:rsidRDefault="00D20926" w:rsidP="00D20926">
      <w:pPr>
        <w:pStyle w:val="a5"/>
        <w:numPr>
          <w:ilvl w:val="0"/>
          <w:numId w:val="27"/>
        </w:numPr>
        <w:spacing w:after="80"/>
        <w:jc w:val="both"/>
        <w:rPr>
          <w:rFonts w:ascii="Times New Roman" w:hAnsi="Times New Roman"/>
          <w:lang w:val="ru-RU"/>
        </w:rPr>
      </w:pPr>
      <w:r>
        <w:rPr>
          <w:lang w:val="ru-RU"/>
        </w:rPr>
        <w:tab/>
      </w:r>
      <w:r w:rsidRPr="00106E5B">
        <w:rPr>
          <w:rFonts w:ascii="Times New Roman" w:hAnsi="Times New Roman"/>
          <w:szCs w:val="28"/>
          <w:lang w:val="ru-RU"/>
        </w:rPr>
        <w:t xml:space="preserve">Вагон должен быть на остатке. Если вагона </w:t>
      </w:r>
      <w:commentRangeStart w:id="2504"/>
      <w:r w:rsidRPr="00106E5B">
        <w:rPr>
          <w:rFonts w:ascii="Times New Roman" w:hAnsi="Times New Roman"/>
          <w:szCs w:val="28"/>
          <w:lang w:val="ru-RU"/>
        </w:rPr>
        <w:t>нет на остатке</w:t>
      </w:r>
      <w:commentRangeEnd w:id="2504"/>
      <w:r w:rsidR="00812ED6">
        <w:rPr>
          <w:rStyle w:val="aff2"/>
          <w:rFonts w:asciiTheme="minorHAnsi" w:hAnsiTheme="minorHAnsi"/>
          <w:spacing w:val="0"/>
        </w:rPr>
        <w:commentReference w:id="2504"/>
      </w:r>
      <w:ins w:id="2505" w:author="Shuba, Irina V" w:date="2020-01-13T13:18:00Z">
        <w:r w:rsidR="00F45398">
          <w:rPr>
            <w:rFonts w:ascii="Times New Roman" w:hAnsi="Times New Roman"/>
            <w:szCs w:val="28"/>
            <w:lang w:val="ru-RU"/>
          </w:rPr>
          <w:t>, т.е. он сдан железной дороге с подъездного пути предприятия</w:t>
        </w:r>
      </w:ins>
      <w:r w:rsidRPr="00106E5B">
        <w:rPr>
          <w:rFonts w:ascii="Times New Roman" w:hAnsi="Times New Roman"/>
          <w:szCs w:val="28"/>
          <w:lang w:val="ru-RU"/>
        </w:rPr>
        <w:t>, то будет выдано соответствующее сообщение</w:t>
      </w:r>
      <w:r>
        <w:rPr>
          <w:rFonts w:ascii="Times New Roman" w:hAnsi="Times New Roman"/>
          <w:szCs w:val="28"/>
          <w:lang w:val="ru-RU"/>
        </w:rPr>
        <w:t xml:space="preserve"> (рис.35)</w:t>
      </w:r>
    </w:p>
    <w:p w14:paraId="22366503" w14:textId="77777777" w:rsidR="00D20926" w:rsidRDefault="00D20926" w:rsidP="00D20926">
      <w:pPr>
        <w:tabs>
          <w:tab w:val="left" w:pos="1060"/>
        </w:tabs>
        <w:ind w:firstLine="567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0E0C3D4" wp14:editId="29C597BA">
            <wp:extent cx="4160018" cy="15627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310" cy="157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EE59" w14:textId="77777777" w:rsidR="00D20926" w:rsidRDefault="00D20926" w:rsidP="00D20926">
      <w:pPr>
        <w:rPr>
          <w:lang w:val="ru-RU"/>
        </w:rPr>
      </w:pPr>
    </w:p>
    <w:p w14:paraId="463D8008" w14:textId="77777777" w:rsidR="00D20926" w:rsidRPr="00106E5B" w:rsidRDefault="00D20926" w:rsidP="00D20926">
      <w:pPr>
        <w:pStyle w:val="4"/>
        <w:numPr>
          <w:ilvl w:val="3"/>
          <w:numId w:val="36"/>
        </w:numPr>
        <w:ind w:left="1134" w:hanging="1276"/>
        <w:jc w:val="center"/>
        <w:rPr>
          <w:rFonts w:ascii="Times New Roman" w:hAnsi="Times New Roman"/>
          <w:i w:val="0"/>
          <w:color w:val="auto"/>
          <w:lang w:val="ru-RU"/>
        </w:rPr>
      </w:pPr>
      <w:r>
        <w:rPr>
          <w:lang w:val="ru-RU"/>
        </w:rPr>
        <w:tab/>
      </w:r>
      <w:r w:rsidRPr="00106E5B">
        <w:rPr>
          <w:rFonts w:ascii="Times New Roman" w:hAnsi="Times New Roman"/>
          <w:i w:val="0"/>
          <w:color w:val="auto"/>
          <w:lang w:val="ru-RU"/>
        </w:rPr>
        <w:t>Удаление вагона из списка вагонов прибывшего поезда</w:t>
      </w:r>
    </w:p>
    <w:p w14:paraId="4065997C" w14:textId="7CE41529" w:rsidR="00D20926" w:rsidRPr="00106E5B" w:rsidRDefault="002A211B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506" w:author="Shuba, Irina V" w:date="2020-01-13T14:06:00Z">
        <w:r>
          <w:rPr>
            <w:rFonts w:ascii="Times New Roman" w:hAnsi="Times New Roman"/>
            <w:lang w:val="ru-RU"/>
          </w:rPr>
          <w:t xml:space="preserve">Если в </w:t>
        </w:r>
      </w:ins>
      <w:ins w:id="2507" w:author="Shuba, Irina V" w:date="2020-01-13T14:11:00Z">
        <w:r>
          <w:rPr>
            <w:rFonts w:ascii="Times New Roman" w:hAnsi="Times New Roman"/>
            <w:lang w:val="ru-RU"/>
          </w:rPr>
          <w:t xml:space="preserve">область </w:t>
        </w:r>
      </w:ins>
      <w:ins w:id="2508" w:author="Shuba, Irina V" w:date="2020-01-13T14:06:00Z">
        <w:r>
          <w:rPr>
            <w:rFonts w:ascii="Times New Roman" w:hAnsi="Times New Roman"/>
            <w:lang w:val="ru-RU"/>
          </w:rPr>
          <w:t>форм</w:t>
        </w:r>
      </w:ins>
      <w:ins w:id="2509" w:author="Shuba, Irina V" w:date="2020-01-13T14:12:00Z">
        <w:r>
          <w:rPr>
            <w:rFonts w:ascii="Times New Roman" w:hAnsi="Times New Roman"/>
            <w:lang w:val="ru-RU"/>
          </w:rPr>
          <w:t>ы « Подходы» ошибочно передался номер вагона в составе поезда</w:t>
        </w:r>
      </w:ins>
      <w:ins w:id="2510" w:author="Shuba, Irina V" w:date="2020-01-13T14:19:00Z">
        <w:r w:rsidR="00066426">
          <w:rPr>
            <w:rFonts w:ascii="Times New Roman" w:hAnsi="Times New Roman"/>
            <w:lang w:val="ru-RU"/>
          </w:rPr>
          <w:t xml:space="preserve"> по информации МЕТАЛЛУРГТРАНСА </w:t>
        </w:r>
      </w:ins>
      <w:ins w:id="2511" w:author="Shuba, Irina V" w:date="2020-01-13T14:12:00Z">
        <w:r>
          <w:rPr>
            <w:rFonts w:ascii="Times New Roman" w:hAnsi="Times New Roman"/>
            <w:lang w:val="ru-RU"/>
          </w:rPr>
          <w:t xml:space="preserve">, но не прибывший на комбинат и приемосдатчик груза и багажа </w:t>
        </w:r>
      </w:ins>
      <w:ins w:id="2512" w:author="Shuba, Irina V" w:date="2020-01-13T14:13:00Z">
        <w:r>
          <w:rPr>
            <w:rFonts w:ascii="Times New Roman" w:hAnsi="Times New Roman"/>
            <w:lang w:val="ru-RU"/>
          </w:rPr>
          <w:t xml:space="preserve">ЧП « СТИЛ СЕРВИС» выбрала его и сохранила  в области « Перечень вагонов» </w:t>
        </w:r>
      </w:ins>
      <w:ins w:id="2513" w:author="Shuba, Irina V" w:date="2020-01-13T14:19:00Z">
        <w:r w:rsidR="00066426">
          <w:rPr>
            <w:rFonts w:ascii="Times New Roman" w:hAnsi="Times New Roman"/>
            <w:lang w:val="ru-RU"/>
          </w:rPr>
          <w:t xml:space="preserve">, </w:t>
        </w:r>
      </w:ins>
      <w:commentRangeStart w:id="2514"/>
      <w:del w:id="2515" w:author="Shuba, Irina V" w:date="2020-01-13T14:19:00Z">
        <w:r w:rsidR="00D20926" w:rsidRPr="00106E5B" w:rsidDel="00066426">
          <w:rPr>
            <w:rFonts w:ascii="Times New Roman" w:hAnsi="Times New Roman"/>
            <w:lang w:val="ru-RU"/>
          </w:rPr>
          <w:delText>Для</w:delText>
        </w:r>
      </w:del>
      <w:ins w:id="2516" w:author="Shuba, Irina V" w:date="2020-01-13T14:19:00Z">
        <w:r w:rsidR="00066426">
          <w:rPr>
            <w:rFonts w:ascii="Times New Roman" w:hAnsi="Times New Roman"/>
            <w:lang w:val="ru-RU"/>
          </w:rPr>
          <w:t xml:space="preserve">то для </w:t>
        </w:r>
      </w:ins>
      <w:r w:rsidR="00D20926" w:rsidRPr="00106E5B">
        <w:rPr>
          <w:rFonts w:ascii="Times New Roman" w:hAnsi="Times New Roman"/>
          <w:lang w:val="ru-RU"/>
        </w:rPr>
        <w:t xml:space="preserve"> удаления вагона из списка</w:t>
      </w:r>
      <w:ins w:id="2517" w:author="Shuba, Irina V" w:date="2020-01-13T14:21:00Z">
        <w:r w:rsidR="00066426">
          <w:rPr>
            <w:rFonts w:ascii="Times New Roman" w:hAnsi="Times New Roman"/>
            <w:lang w:val="ru-RU"/>
          </w:rPr>
          <w:t xml:space="preserve"> сохраненных </w:t>
        </w:r>
      </w:ins>
      <w:r w:rsidR="00D20926" w:rsidRPr="00106E5B">
        <w:rPr>
          <w:rFonts w:ascii="Times New Roman" w:hAnsi="Times New Roman"/>
          <w:lang w:val="ru-RU"/>
        </w:rPr>
        <w:t xml:space="preserve"> вагонов прибывшего поезда</w:t>
      </w:r>
      <w:commentRangeEnd w:id="2514"/>
      <w:r w:rsidR="00D765D0">
        <w:rPr>
          <w:rStyle w:val="aff2"/>
        </w:rPr>
        <w:commentReference w:id="2514"/>
      </w:r>
      <w:r w:rsidR="00D20926" w:rsidRPr="00106E5B">
        <w:rPr>
          <w:rFonts w:ascii="Times New Roman" w:hAnsi="Times New Roman"/>
          <w:lang w:val="ru-RU"/>
        </w:rPr>
        <w:t xml:space="preserve">, необходимо выбрать нужный вагон и нажать кнопку «Удалить» на </w:t>
      </w:r>
      <w:r w:rsidR="00D20926" w:rsidRPr="00106E5B">
        <w:rPr>
          <w:rFonts w:ascii="Times New Roman" w:hAnsi="Times New Roman"/>
          <w:szCs w:val="28"/>
          <w:lang w:val="ru-RU"/>
        </w:rPr>
        <w:t xml:space="preserve">области </w:t>
      </w:r>
      <w:r w:rsidR="00D20926" w:rsidRPr="00106E5B">
        <w:rPr>
          <w:rFonts w:ascii="Times New Roman" w:hAnsi="Times New Roman"/>
          <w:lang w:val="ru-RU"/>
        </w:rPr>
        <w:t>формы «</w:t>
      </w:r>
      <w:r w:rsidR="00D20926" w:rsidRPr="00106E5B">
        <w:rPr>
          <w:rFonts w:ascii="Times New Roman" w:hAnsi="Times New Roman"/>
          <w:szCs w:val="28"/>
          <w:lang w:val="ru-RU"/>
        </w:rPr>
        <w:t>Перечень вагонов</w:t>
      </w:r>
      <w:r w:rsidR="00D20926" w:rsidRPr="00106E5B">
        <w:rPr>
          <w:rFonts w:ascii="Times New Roman" w:hAnsi="Times New Roman"/>
          <w:lang w:val="ru-RU"/>
        </w:rPr>
        <w:t>»</w:t>
      </w:r>
      <w:r w:rsidR="00D20926" w:rsidRPr="00106E5B">
        <w:rPr>
          <w:rFonts w:ascii="Times New Roman" w:hAnsi="Times New Roman"/>
          <w:szCs w:val="28"/>
          <w:lang w:val="ru-RU"/>
        </w:rPr>
        <w:t xml:space="preserve"> </w:t>
      </w:r>
      <w:r w:rsidR="00D20926" w:rsidRPr="00106E5B">
        <w:rPr>
          <w:rFonts w:ascii="Times New Roman" w:hAnsi="Times New Roman"/>
          <w:lang w:val="ru-RU"/>
        </w:rPr>
        <w:t>(рис.</w:t>
      </w:r>
      <w:r w:rsidR="00D20926" w:rsidRPr="0045494D">
        <w:rPr>
          <w:rFonts w:ascii="Times New Roman" w:hAnsi="Times New Roman"/>
        </w:rPr>
        <w:t> </w:t>
      </w:r>
      <w:r w:rsidR="00D20926" w:rsidRPr="00106E5B">
        <w:rPr>
          <w:rFonts w:ascii="Times New Roman" w:hAnsi="Times New Roman"/>
          <w:lang w:val="ru-RU"/>
        </w:rPr>
        <w:t xml:space="preserve">20). При активации данной кнопки, будет вызвана </w:t>
      </w:r>
      <w:r w:rsidR="00D20926" w:rsidRPr="00106E5B">
        <w:rPr>
          <w:rFonts w:ascii="Times New Roman" w:hAnsi="Times New Roman"/>
          <w:szCs w:val="28"/>
          <w:lang w:val="ru-RU"/>
        </w:rPr>
        <w:t xml:space="preserve">следующая диалоговая форма </w:t>
      </w:r>
      <w:r w:rsidR="00D20926" w:rsidRPr="00106E5B">
        <w:rPr>
          <w:rFonts w:ascii="Times New Roman" w:hAnsi="Times New Roman"/>
          <w:lang w:val="ru-RU"/>
        </w:rPr>
        <w:t>(рис.</w:t>
      </w:r>
      <w:r w:rsidR="00D20926" w:rsidRPr="0045494D">
        <w:rPr>
          <w:rFonts w:ascii="Times New Roman" w:hAnsi="Times New Roman"/>
        </w:rPr>
        <w:t> </w:t>
      </w:r>
      <w:r w:rsidR="00D20926">
        <w:rPr>
          <w:rFonts w:ascii="Times New Roman" w:hAnsi="Times New Roman"/>
          <w:lang w:val="ru-RU"/>
        </w:rPr>
        <w:t>36</w:t>
      </w:r>
      <w:r w:rsidR="00D20926" w:rsidRPr="00106E5B">
        <w:rPr>
          <w:rFonts w:ascii="Times New Roman" w:hAnsi="Times New Roman"/>
          <w:lang w:val="ru-RU"/>
        </w:rPr>
        <w:t>):</w:t>
      </w:r>
    </w:p>
    <w:p w14:paraId="14BDF713" w14:textId="77777777" w:rsidR="00D20926" w:rsidRDefault="00D20926" w:rsidP="00D20926">
      <w:pPr>
        <w:tabs>
          <w:tab w:val="left" w:pos="1630"/>
        </w:tabs>
        <w:ind w:firstLine="993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C5A80C8" wp14:editId="570B33B3">
            <wp:extent cx="3989195" cy="1480069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26" cy="148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6340" w14:textId="77777777" w:rsidR="00D20926" w:rsidRPr="00106E5B" w:rsidRDefault="00D20926" w:rsidP="00D20926">
      <w:pPr>
        <w:spacing w:after="80"/>
        <w:jc w:val="both"/>
        <w:rPr>
          <w:rFonts w:ascii="Times New Roman" w:hAnsi="Times New Roman"/>
          <w:lang w:val="ru-RU"/>
        </w:rPr>
      </w:pPr>
      <w:r w:rsidRPr="00106E5B">
        <w:rPr>
          <w:rFonts w:ascii="Times New Roman" w:hAnsi="Times New Roman"/>
          <w:lang w:val="ru-RU"/>
        </w:rPr>
        <w:t xml:space="preserve">Так же необходимо отметить, что перед активацией данной формы будут происходить следующие проверки </w:t>
      </w:r>
      <w:r w:rsidRPr="00106E5B">
        <w:rPr>
          <w:rFonts w:ascii="Times New Roman" w:hAnsi="Times New Roman"/>
          <w:szCs w:val="28"/>
          <w:lang w:val="ru-RU"/>
        </w:rPr>
        <w:t>выбранного вагона на удаление</w:t>
      </w:r>
    </w:p>
    <w:p w14:paraId="143875CE" w14:textId="77777777" w:rsidR="00D20926" w:rsidRPr="00153C1D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153C1D">
        <w:rPr>
          <w:rFonts w:ascii="Times New Roman" w:hAnsi="Times New Roman"/>
          <w:szCs w:val="28"/>
          <w:lang w:val="ru-RU"/>
        </w:rPr>
        <w:t>Вагон не должен содержать отметку о проверке</w:t>
      </w:r>
      <w:r>
        <w:rPr>
          <w:rFonts w:ascii="Times New Roman" w:hAnsi="Times New Roman"/>
          <w:szCs w:val="28"/>
          <w:lang w:val="ru-RU"/>
        </w:rPr>
        <w:t xml:space="preserve"> платы за пользование .</w:t>
      </w:r>
      <w:r w:rsidRPr="00153C1D">
        <w:rPr>
          <w:rFonts w:ascii="Times New Roman" w:hAnsi="Times New Roman"/>
          <w:szCs w:val="28"/>
          <w:lang w:val="ru-RU"/>
        </w:rPr>
        <w:t xml:space="preserve"> Если такая отметка есть, то будет выдано соответствующее сообщение </w:t>
      </w:r>
      <w:r w:rsidRPr="00153C1D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37)</w:t>
      </w:r>
    </w:p>
    <w:p w14:paraId="550C145C" w14:textId="77777777" w:rsidR="00D20926" w:rsidRDefault="00D20926" w:rsidP="00D2092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CB38F6" wp14:editId="06551488">
            <wp:extent cx="3969560" cy="1346479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817" cy="137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F3EC" w14:textId="77777777" w:rsidR="00D20926" w:rsidRDefault="00D20926" w:rsidP="00D20926">
      <w:pPr>
        <w:rPr>
          <w:lang w:val="ru-RU"/>
        </w:rPr>
      </w:pPr>
    </w:p>
    <w:p w14:paraId="071B9129" w14:textId="77777777" w:rsidR="00D20926" w:rsidRPr="00153C1D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153C1D">
        <w:rPr>
          <w:rFonts w:ascii="Times New Roman" w:hAnsi="Times New Roman"/>
          <w:szCs w:val="28"/>
          <w:lang w:val="ru-RU"/>
        </w:rPr>
        <w:t xml:space="preserve">Вагон должен быть на остатке. Если вагона нет на остатке, то будет выдано соответствующее сообщение </w:t>
      </w:r>
      <w:r w:rsidRPr="00153C1D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38</w:t>
      </w:r>
      <w:r w:rsidRPr="00153C1D">
        <w:rPr>
          <w:rFonts w:ascii="Times New Roman" w:hAnsi="Times New Roman"/>
          <w:lang w:val="ru-RU"/>
        </w:rPr>
        <w:t>):</w:t>
      </w:r>
    </w:p>
    <w:p w14:paraId="479C7F00" w14:textId="77777777" w:rsidR="00D20926" w:rsidRDefault="00D20926" w:rsidP="00D20926">
      <w:pPr>
        <w:ind w:firstLine="99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014CBF" wp14:editId="11E9FCBA">
            <wp:extent cx="3597310" cy="128967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110" cy="130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10A2D" w14:textId="77777777" w:rsidR="00D20926" w:rsidRPr="00153C1D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>
        <w:rPr>
          <w:lang w:val="ru-RU"/>
        </w:rPr>
        <w:tab/>
      </w:r>
      <w:r w:rsidRPr="00153C1D">
        <w:rPr>
          <w:rFonts w:ascii="Times New Roman" w:hAnsi="Times New Roman"/>
          <w:szCs w:val="28"/>
          <w:lang w:val="ru-RU"/>
        </w:rPr>
        <w:t xml:space="preserve">Вагон не должен содержать признак перевески. Если вагон содержит данные о перевеске груза, то будет выдано соответствующее сообщение </w:t>
      </w:r>
      <w:r w:rsidRPr="00153C1D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39</w:t>
      </w:r>
      <w:r w:rsidRPr="00153C1D">
        <w:rPr>
          <w:rFonts w:ascii="Times New Roman" w:hAnsi="Times New Roman"/>
          <w:lang w:val="ru-RU"/>
        </w:rPr>
        <w:t>):</w:t>
      </w:r>
    </w:p>
    <w:p w14:paraId="5DB03EC1" w14:textId="77777777" w:rsidR="00D20926" w:rsidRDefault="00D20926" w:rsidP="00D20926">
      <w:pPr>
        <w:tabs>
          <w:tab w:val="left" w:pos="1187"/>
        </w:tabs>
        <w:ind w:firstLine="1134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912E08" wp14:editId="549FC72A">
            <wp:extent cx="3426488" cy="122726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893" cy="123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6D38" w14:textId="77777777" w:rsidR="00D20926" w:rsidRDefault="00D20926" w:rsidP="00D20926">
      <w:pPr>
        <w:rPr>
          <w:lang w:val="ru-RU"/>
        </w:rPr>
      </w:pPr>
    </w:p>
    <w:p w14:paraId="20BEE7E5" w14:textId="77777777" w:rsidR="00D20926" w:rsidRPr="0092143E" w:rsidRDefault="00D20926" w:rsidP="00D20926">
      <w:pPr>
        <w:pStyle w:val="a5"/>
        <w:numPr>
          <w:ilvl w:val="3"/>
          <w:numId w:val="36"/>
        </w:numPr>
        <w:ind w:left="1701" w:hanging="1134"/>
        <w:jc w:val="center"/>
        <w:rPr>
          <w:rFonts w:ascii="Times New Roman" w:eastAsiaTheme="majorEastAsia" w:hAnsi="Times New Roman" w:cstheme="majorBidi"/>
          <w:b/>
          <w:bCs/>
          <w:spacing w:val="0"/>
          <w:sz w:val="24"/>
          <w:szCs w:val="28"/>
          <w:lang w:val="ru-RU"/>
        </w:rPr>
      </w:pPr>
      <w:r>
        <w:rPr>
          <w:lang w:val="ru-RU"/>
        </w:rPr>
        <w:tab/>
      </w:r>
      <w:r w:rsidRPr="0092143E">
        <w:rPr>
          <w:rFonts w:ascii="Times New Roman" w:eastAsiaTheme="majorEastAsia" w:hAnsi="Times New Roman" w:cstheme="majorBidi"/>
          <w:b/>
          <w:bCs/>
          <w:spacing w:val="0"/>
          <w:sz w:val="24"/>
          <w:szCs w:val="28"/>
          <w:lang w:val="ru-RU"/>
        </w:rPr>
        <w:t>Форма ввода «Информация по контейнеровозу, прибывшего на комбинат»</w:t>
      </w:r>
    </w:p>
    <w:p w14:paraId="56D2FAE8" w14:textId="77777777" w:rsidR="00D20926" w:rsidRPr="0092143E" w:rsidRDefault="00D20926" w:rsidP="00D20926">
      <w:pPr>
        <w:jc w:val="center"/>
        <w:rPr>
          <w:rFonts w:ascii="Times New Roman" w:eastAsiaTheme="majorEastAsia" w:hAnsi="Times New Roman" w:cstheme="majorBidi"/>
          <w:b/>
          <w:bCs/>
          <w:szCs w:val="28"/>
          <w:lang w:val="ru-RU"/>
        </w:rPr>
      </w:pPr>
      <w:r w:rsidRPr="0092143E">
        <w:rPr>
          <w:rFonts w:ascii="Times New Roman" w:hAnsi="Times New Roman"/>
          <w:szCs w:val="28"/>
          <w:lang w:val="ru-RU"/>
        </w:rPr>
        <w:t>Для ввода, корректировки, удаления контейн</w:t>
      </w:r>
      <w:r>
        <w:rPr>
          <w:rFonts w:ascii="Times New Roman" w:hAnsi="Times New Roman"/>
          <w:szCs w:val="28"/>
          <w:lang w:val="ru-RU"/>
        </w:rPr>
        <w:t xml:space="preserve">еров, а также просмотра перечня </w:t>
      </w:r>
      <w:r w:rsidRPr="0092143E">
        <w:rPr>
          <w:rFonts w:ascii="Times New Roman" w:hAnsi="Times New Roman"/>
          <w:szCs w:val="28"/>
          <w:lang w:val="ru-RU"/>
        </w:rPr>
        <w:t xml:space="preserve">контейнеров, </w:t>
      </w:r>
      <w:r w:rsidRPr="0092143E">
        <w:rPr>
          <w:rFonts w:ascii="Times New Roman" w:hAnsi="Times New Roman"/>
          <w:lang w:val="ru-RU"/>
        </w:rPr>
        <w:t xml:space="preserve">находящихся на </w:t>
      </w:r>
      <w:r w:rsidRPr="0092143E">
        <w:rPr>
          <w:rFonts w:ascii="Times New Roman" w:hAnsi="Times New Roman"/>
          <w:szCs w:val="28"/>
          <w:lang w:val="ru-RU"/>
        </w:rPr>
        <w:t>вагоне, прибывшего н</w:t>
      </w:r>
      <w:r>
        <w:rPr>
          <w:rFonts w:ascii="Times New Roman" w:hAnsi="Times New Roman"/>
          <w:szCs w:val="28"/>
          <w:lang w:val="ru-RU"/>
        </w:rPr>
        <w:t>а комбинат, предназначена форма</w:t>
      </w:r>
      <w:r w:rsidRPr="0092143E">
        <w:rPr>
          <w:rFonts w:ascii="Times New Roman" w:hAnsi="Times New Roman"/>
          <w:color w:val="FFFFFF" w:themeColor="background1"/>
          <w:szCs w:val="28"/>
          <w:lang w:val="ru-RU"/>
        </w:rPr>
        <w:t xml:space="preserve">…... </w:t>
      </w:r>
      <w:r>
        <w:rPr>
          <w:rFonts w:ascii="Times New Roman" w:hAnsi="Times New Roman"/>
          <w:szCs w:val="28"/>
          <w:lang w:val="ru-RU"/>
        </w:rPr>
        <w:t xml:space="preserve">ввода </w:t>
      </w:r>
      <w:r w:rsidRPr="0092143E">
        <w:rPr>
          <w:rFonts w:ascii="Times New Roman" w:hAnsi="Times New Roman"/>
          <w:szCs w:val="28"/>
          <w:lang w:val="ru-RU"/>
        </w:rPr>
        <w:t xml:space="preserve"> </w:t>
      </w:r>
      <w:r w:rsidRPr="0092143E">
        <w:rPr>
          <w:rFonts w:ascii="Times New Roman" w:hAnsi="Times New Roman"/>
          <w:lang w:val="ru-RU"/>
        </w:rPr>
        <w:t xml:space="preserve">«Информация по </w:t>
      </w:r>
      <w:r w:rsidRPr="0092143E">
        <w:rPr>
          <w:rFonts w:ascii="Times New Roman" w:hAnsi="Times New Roman"/>
          <w:szCs w:val="28"/>
          <w:lang w:val="ru-RU"/>
        </w:rPr>
        <w:t>контейнеровозу, прибывшего на комби</w:t>
      </w:r>
      <w:r>
        <w:rPr>
          <w:rFonts w:ascii="Times New Roman" w:hAnsi="Times New Roman"/>
          <w:szCs w:val="28"/>
          <w:lang w:val="ru-RU"/>
        </w:rPr>
        <w:t>нат»</w:t>
      </w:r>
      <w:r w:rsidRPr="0092143E">
        <w:rPr>
          <w:rFonts w:ascii="Times New Roman" w:hAnsi="Times New Roman"/>
          <w:color w:val="FFFFFF" w:themeColor="background1"/>
          <w:szCs w:val="28"/>
          <w:lang w:val="ru-RU"/>
        </w:rPr>
        <w:t>………………………...</w:t>
      </w:r>
    </w:p>
    <w:p w14:paraId="76F07164" w14:textId="77777777" w:rsidR="00D20926" w:rsidRDefault="00D20926" w:rsidP="00D20926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   </w:t>
      </w:r>
      <w:r w:rsidRPr="0092143E">
        <w:rPr>
          <w:rFonts w:ascii="Times New Roman" w:hAnsi="Times New Roman"/>
          <w:lang w:val="ru-RU"/>
        </w:rPr>
        <w:t>Для вызова данной формы необходимо нажать кнопку «Ввод контейнеров», находясь на форме ввода «Информация по поезду прибытия»</w:t>
      </w:r>
      <w:r>
        <w:rPr>
          <w:rFonts w:ascii="Times New Roman" w:hAnsi="Times New Roman"/>
          <w:lang w:val="ru-RU"/>
        </w:rPr>
        <w:t>.</w:t>
      </w:r>
    </w:p>
    <w:p w14:paraId="013B04BD" w14:textId="77777777" w:rsidR="00D20926" w:rsidRDefault="00D20926" w:rsidP="00D20926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lastRenderedPageBreak/>
        <w:t xml:space="preserve">          </w:t>
      </w:r>
      <w:r w:rsidRPr="0092143E">
        <w:rPr>
          <w:rFonts w:ascii="Times New Roman" w:hAnsi="Times New Roman"/>
          <w:lang w:val="ru-RU"/>
        </w:rPr>
        <w:t xml:space="preserve">Форма «Информация по </w:t>
      </w:r>
      <w:r w:rsidRPr="0092143E">
        <w:rPr>
          <w:rFonts w:ascii="Times New Roman" w:hAnsi="Times New Roman"/>
          <w:szCs w:val="28"/>
          <w:lang w:val="ru-RU"/>
        </w:rPr>
        <w:t>контейнеровозу, прибывшего на комбинат</w:t>
      </w:r>
      <w:r w:rsidRPr="0092143E">
        <w:rPr>
          <w:rFonts w:ascii="Times New Roman" w:hAnsi="Times New Roman"/>
          <w:lang w:val="ru-RU"/>
        </w:rPr>
        <w:t>»</w:t>
      </w:r>
      <w:r>
        <w:rPr>
          <w:rFonts w:ascii="Times New Roman" w:hAnsi="Times New Roman"/>
          <w:lang w:val="ru-RU"/>
        </w:rPr>
        <w:t xml:space="preserve"> аналогична форме «Информация по поезду прибытия» ( рис. 18 ) с дополнительными полями (отмечены красным):</w:t>
      </w:r>
    </w:p>
    <w:p w14:paraId="5031806E" w14:textId="77777777" w:rsidR="00D20926" w:rsidRDefault="00D20926" w:rsidP="00D20926">
      <w:pPr>
        <w:tabs>
          <w:tab w:val="left" w:pos="1092"/>
        </w:tabs>
        <w:ind w:hanging="709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A8836E" wp14:editId="2BC6DF64">
            <wp:extent cx="6761376" cy="5074418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718" cy="507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D787" w14:textId="77777777" w:rsidR="00D20926" w:rsidRDefault="00D20926" w:rsidP="00D20926">
      <w:pPr>
        <w:rPr>
          <w:rFonts w:ascii="Times New Roman" w:hAnsi="Times New Roman"/>
          <w:lang w:val="ru-RU"/>
        </w:rPr>
      </w:pPr>
      <w:r w:rsidRPr="00043478">
        <w:rPr>
          <w:rFonts w:ascii="Times New Roman" w:hAnsi="Times New Roman"/>
          <w:lang w:val="ru-RU"/>
        </w:rPr>
        <w:t>Область формы «Перечень контейнеров»  состоит из таблицы данных, содержащую краткую информацию о контейнерах, находящихся на вагоне</w:t>
      </w:r>
      <w:r>
        <w:rPr>
          <w:rFonts w:ascii="Times New Roman" w:hAnsi="Times New Roman"/>
          <w:lang w:val="ru-RU"/>
        </w:rPr>
        <w:t>.</w:t>
      </w:r>
    </w:p>
    <w:p w14:paraId="521113A2" w14:textId="77777777" w:rsidR="00D20926" w:rsidRPr="00F6059C" w:rsidRDefault="00D20926" w:rsidP="00D20926">
      <w:pPr>
        <w:rPr>
          <w:rFonts w:ascii="Times New Roman" w:eastAsiaTheme="majorEastAsia" w:hAnsi="Times New Roman" w:cstheme="majorBidi"/>
          <w:b/>
          <w:bCs/>
          <w:szCs w:val="28"/>
          <w:lang w:val="ru-RU"/>
        </w:rPr>
      </w:pPr>
      <w:r>
        <w:rPr>
          <w:rFonts w:ascii="Times New Roman" w:hAnsi="Times New Roman"/>
          <w:lang w:val="ru-RU"/>
        </w:rPr>
        <w:t xml:space="preserve">    Ввод информации , корректировка, логические контроли  -  аналогично описанному процессу в пп.6.1.4.9- 6.1.4.14</w:t>
      </w:r>
    </w:p>
    <w:p w14:paraId="742B1387" w14:textId="77777777" w:rsidR="00D20926" w:rsidRPr="00DA4525" w:rsidRDefault="00D20926" w:rsidP="00D20926">
      <w:pPr>
        <w:pStyle w:val="3"/>
        <w:numPr>
          <w:ilvl w:val="2"/>
          <w:numId w:val="36"/>
        </w:numPr>
        <w:jc w:val="center"/>
        <w:rPr>
          <w:rFonts w:ascii="Times New Roman" w:hAnsi="Times New Roman"/>
          <w:color w:val="auto"/>
          <w:szCs w:val="28"/>
          <w:lang w:val="ru-RU"/>
        </w:rPr>
      </w:pPr>
      <w:r w:rsidRPr="00DA4525">
        <w:rPr>
          <w:rFonts w:ascii="Times New Roman" w:hAnsi="Times New Roman"/>
          <w:color w:val="auto"/>
          <w:szCs w:val="28"/>
          <w:lang w:val="ru-RU"/>
        </w:rPr>
        <w:t>Форма ввода «Информация по вагону – Сдача по письму»</w:t>
      </w:r>
    </w:p>
    <w:p w14:paraId="33990E8A" w14:textId="77777777" w:rsidR="00D20926" w:rsidRPr="00DA4525" w:rsidRDefault="00D20926" w:rsidP="00D20926">
      <w:pPr>
        <w:rPr>
          <w:rFonts w:ascii="Times New Roman" w:hAnsi="Times New Roman"/>
          <w:sz w:val="14"/>
          <w:szCs w:val="16"/>
          <w:lang w:val="ru-RU"/>
        </w:rPr>
      </w:pPr>
    </w:p>
    <w:p w14:paraId="11CF9E93" w14:textId="77777777" w:rsidR="00D20926" w:rsidRPr="00DA4525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DA4525">
        <w:rPr>
          <w:rFonts w:ascii="Times New Roman" w:hAnsi="Times New Roman"/>
          <w:szCs w:val="28"/>
          <w:lang w:val="ru-RU"/>
        </w:rPr>
        <w:t xml:space="preserve">Для ввода данных по сдаче по письму для вагона, прибывшего на комбинат, предназначена форма ввода </w:t>
      </w:r>
      <w:r w:rsidRPr="00DA4525">
        <w:rPr>
          <w:rFonts w:ascii="Times New Roman" w:hAnsi="Times New Roman"/>
          <w:lang w:val="ru-RU"/>
        </w:rPr>
        <w:t xml:space="preserve">«Информация по </w:t>
      </w:r>
      <w:r w:rsidRPr="00DA4525">
        <w:rPr>
          <w:rFonts w:ascii="Times New Roman" w:hAnsi="Times New Roman"/>
          <w:szCs w:val="28"/>
          <w:lang w:val="ru-RU"/>
        </w:rPr>
        <w:t>вагону – Сдача по письму</w:t>
      </w:r>
      <w:r w:rsidRPr="00DA4525">
        <w:rPr>
          <w:rFonts w:ascii="Times New Roman" w:hAnsi="Times New Roman"/>
          <w:lang w:val="ru-RU"/>
        </w:rPr>
        <w:t>»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40</w:t>
      </w:r>
      <w:r w:rsidRPr="00DA4525">
        <w:rPr>
          <w:rFonts w:ascii="Times New Roman" w:hAnsi="Times New Roman"/>
          <w:lang w:val="ru-RU"/>
        </w:rPr>
        <w:t>):</w:t>
      </w:r>
    </w:p>
    <w:p w14:paraId="65032A18" w14:textId="77777777" w:rsidR="00D20926" w:rsidRPr="00DA4525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DA4525">
        <w:rPr>
          <w:rFonts w:ascii="Times New Roman" w:hAnsi="Times New Roman"/>
          <w:lang w:val="ru-RU"/>
        </w:rPr>
        <w:t>Для вызова данной формы необходимо выбрать заголовок поезда и нажать кнопку «Сдача по письму на форме ввода «Поезда по прибытию» (рис.</w:t>
      </w:r>
      <w:r w:rsidRPr="0045494D">
        <w:rPr>
          <w:rFonts w:ascii="Times New Roman" w:hAnsi="Times New Roman"/>
        </w:rPr>
        <w:t> </w:t>
      </w:r>
      <w:r w:rsidRPr="00DA4525">
        <w:rPr>
          <w:rFonts w:ascii="Times New Roman" w:hAnsi="Times New Roman"/>
          <w:lang w:val="ru-RU"/>
        </w:rPr>
        <w:t>13).</w:t>
      </w:r>
    </w:p>
    <w:p w14:paraId="4572B981" w14:textId="77777777" w:rsidR="00D20926" w:rsidRPr="00DA4525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DA4525">
        <w:rPr>
          <w:rFonts w:ascii="Times New Roman" w:hAnsi="Times New Roman"/>
          <w:lang w:val="ru-RU"/>
        </w:rPr>
        <w:t xml:space="preserve">Форма «Информация по </w:t>
      </w:r>
      <w:r w:rsidRPr="00DA4525">
        <w:rPr>
          <w:rFonts w:ascii="Times New Roman" w:hAnsi="Times New Roman"/>
          <w:szCs w:val="28"/>
          <w:lang w:val="ru-RU"/>
        </w:rPr>
        <w:t>вагону – Сдача по письму</w:t>
      </w:r>
      <w:r w:rsidRPr="00DA4525">
        <w:rPr>
          <w:rFonts w:ascii="Times New Roman" w:hAnsi="Times New Roman"/>
          <w:lang w:val="ru-RU"/>
        </w:rPr>
        <w:t xml:space="preserve">» визуально делится на </w:t>
      </w:r>
      <w:r w:rsidRPr="0045494D">
        <w:rPr>
          <w:rFonts w:ascii="Times New Roman" w:hAnsi="Times New Roman"/>
          <w:lang w:val="uk-UA"/>
        </w:rPr>
        <w:t>4</w:t>
      </w:r>
      <w:r w:rsidRPr="00DA4525">
        <w:rPr>
          <w:rFonts w:ascii="Times New Roman" w:hAnsi="Times New Roman"/>
          <w:lang w:val="ru-RU"/>
        </w:rPr>
        <w:t xml:space="preserve"> част</w:t>
      </w:r>
      <w:r w:rsidRPr="0045494D">
        <w:rPr>
          <w:rFonts w:ascii="Times New Roman" w:hAnsi="Times New Roman"/>
          <w:lang w:val="uk-UA"/>
        </w:rPr>
        <w:t>и</w:t>
      </w:r>
      <w:r w:rsidRPr="00DA4525">
        <w:rPr>
          <w:rFonts w:ascii="Times New Roman" w:hAnsi="Times New Roman"/>
          <w:lang w:val="ru-RU"/>
        </w:rPr>
        <w:t xml:space="preserve"> (области):</w:t>
      </w:r>
    </w:p>
    <w:p w14:paraId="5D435B16" w14:textId="77777777" w:rsidR="00D20926" w:rsidRPr="0045494D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</w:rPr>
      </w:pPr>
      <w:r w:rsidRPr="0045494D">
        <w:rPr>
          <w:rFonts w:ascii="Times New Roman" w:hAnsi="Times New Roman"/>
          <w:szCs w:val="28"/>
        </w:rPr>
        <w:t>Титул  (</w:t>
      </w:r>
      <w:r w:rsidRPr="0045494D">
        <w:rPr>
          <w:rFonts w:ascii="Times New Roman" w:hAnsi="Times New Roman"/>
        </w:rPr>
        <w:t xml:space="preserve">верхняя </w:t>
      </w:r>
      <w:r w:rsidRPr="0045494D">
        <w:rPr>
          <w:rFonts w:ascii="Times New Roman" w:hAnsi="Times New Roman"/>
          <w:szCs w:val="28"/>
        </w:rPr>
        <w:t>часть)</w:t>
      </w:r>
    </w:p>
    <w:p w14:paraId="7C0A30EE" w14:textId="77777777" w:rsidR="00D20926" w:rsidRPr="00DA4525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DA4525">
        <w:rPr>
          <w:rFonts w:ascii="Times New Roman" w:hAnsi="Times New Roman"/>
          <w:lang w:val="ru-RU"/>
        </w:rPr>
        <w:t xml:space="preserve">Перечень </w:t>
      </w:r>
      <w:r w:rsidRPr="00DA4525">
        <w:rPr>
          <w:rFonts w:ascii="Times New Roman" w:hAnsi="Times New Roman"/>
          <w:szCs w:val="28"/>
          <w:lang w:val="ru-RU"/>
        </w:rPr>
        <w:t xml:space="preserve">вагонов </w:t>
      </w:r>
      <w:r w:rsidRPr="00DA4525">
        <w:rPr>
          <w:rFonts w:ascii="Times New Roman" w:hAnsi="Times New Roman"/>
          <w:lang w:val="ru-RU"/>
        </w:rPr>
        <w:t xml:space="preserve">(левая </w:t>
      </w:r>
      <w:r w:rsidRPr="00DA4525">
        <w:rPr>
          <w:rFonts w:ascii="Times New Roman" w:hAnsi="Times New Roman"/>
          <w:szCs w:val="28"/>
          <w:lang w:val="ru-RU"/>
        </w:rPr>
        <w:t xml:space="preserve">средняя </w:t>
      </w:r>
      <w:r w:rsidRPr="00DA4525">
        <w:rPr>
          <w:rFonts w:ascii="Times New Roman" w:hAnsi="Times New Roman"/>
          <w:lang w:val="ru-RU"/>
        </w:rPr>
        <w:t>часть)</w:t>
      </w:r>
      <w:r w:rsidRPr="00DA4525">
        <w:rPr>
          <w:rFonts w:ascii="Times New Roman" w:hAnsi="Times New Roman"/>
          <w:szCs w:val="28"/>
          <w:lang w:val="ru-RU"/>
        </w:rPr>
        <w:t>;</w:t>
      </w:r>
    </w:p>
    <w:p w14:paraId="2E0427C7" w14:textId="77777777" w:rsidR="00D20926" w:rsidRDefault="00D20926" w:rsidP="00D20926">
      <w:pPr>
        <w:rPr>
          <w:lang w:val="ru-RU"/>
        </w:rPr>
      </w:pPr>
      <w:r w:rsidRPr="00DA4525">
        <w:rPr>
          <w:rFonts w:ascii="Times New Roman" w:hAnsi="Times New Roman"/>
          <w:szCs w:val="28"/>
          <w:lang w:val="ru-RU"/>
        </w:rPr>
        <w:t>Информация по сдаче по письму для вагона (правая средняя часть)</w:t>
      </w:r>
    </w:p>
    <w:p w14:paraId="7076C6F2" w14:textId="77777777" w:rsidR="00D20926" w:rsidRDefault="00D20926" w:rsidP="00D20926">
      <w:pPr>
        <w:rPr>
          <w:lang w:val="ru-RU"/>
        </w:rPr>
      </w:pPr>
    </w:p>
    <w:p w14:paraId="17BB20F6" w14:textId="77777777" w:rsidR="00D20926" w:rsidRDefault="00D20926" w:rsidP="00D20926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774BD4C" wp14:editId="248EC867">
            <wp:extent cx="5566410" cy="3104941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793" cy="312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3857" w14:textId="77777777" w:rsidR="00D20926" w:rsidRDefault="00D20926" w:rsidP="00D20926">
      <w:pPr>
        <w:spacing w:after="80"/>
        <w:ind w:left="-142"/>
        <w:jc w:val="both"/>
        <w:rPr>
          <w:rFonts w:ascii="Times New Roman" w:hAnsi="Times New Roman"/>
          <w:lang w:val="ru-RU"/>
        </w:rPr>
      </w:pPr>
      <w:r>
        <w:rPr>
          <w:lang w:val="ru-RU"/>
        </w:rPr>
        <w:tab/>
        <w:t xml:space="preserve">Рис.40 </w:t>
      </w:r>
      <w:r w:rsidRPr="00DA4525">
        <w:rPr>
          <w:rFonts w:ascii="Times New Roman" w:hAnsi="Times New Roman"/>
          <w:lang w:val="ru-RU"/>
        </w:rPr>
        <w:t xml:space="preserve">Форма «Информация по </w:t>
      </w:r>
      <w:r w:rsidRPr="00DA4525">
        <w:rPr>
          <w:rFonts w:ascii="Times New Roman" w:hAnsi="Times New Roman"/>
          <w:szCs w:val="28"/>
          <w:lang w:val="ru-RU"/>
        </w:rPr>
        <w:t>вагону – Сдача по письму</w:t>
      </w:r>
      <w:r w:rsidRPr="00DA4525">
        <w:rPr>
          <w:rFonts w:ascii="Times New Roman" w:hAnsi="Times New Roman"/>
          <w:lang w:val="ru-RU"/>
        </w:rPr>
        <w:t>»</w:t>
      </w:r>
    </w:p>
    <w:p w14:paraId="013A1336" w14:textId="77777777" w:rsidR="00D20926" w:rsidRPr="00542ECF" w:rsidRDefault="00D20926" w:rsidP="00D20926">
      <w:pPr>
        <w:spacing w:after="80"/>
        <w:ind w:left="-142"/>
        <w:jc w:val="both"/>
        <w:rPr>
          <w:rFonts w:ascii="Times New Roman" w:hAnsi="Times New Roman"/>
          <w:szCs w:val="28"/>
          <w:lang w:val="ru-RU"/>
        </w:rPr>
      </w:pPr>
    </w:p>
    <w:p w14:paraId="2BFFBB89" w14:textId="77777777" w:rsidR="00D20926" w:rsidRDefault="00D20926" w:rsidP="00D20926">
      <w:pPr>
        <w:tabs>
          <w:tab w:val="left" w:pos="949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AAEF50" wp14:editId="7CAB8602">
            <wp:extent cx="5798185" cy="522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4F99" w14:textId="77777777" w:rsidR="00D20926" w:rsidRDefault="00D20926" w:rsidP="00D20926">
      <w:pPr>
        <w:rPr>
          <w:lang w:val="ru-RU"/>
        </w:rPr>
      </w:pPr>
    </w:p>
    <w:p w14:paraId="485C5D16" w14:textId="77777777" w:rsidR="00D20926" w:rsidRPr="00DA4525" w:rsidRDefault="00D20926" w:rsidP="00D20926">
      <w:pPr>
        <w:spacing w:after="80"/>
        <w:jc w:val="center"/>
        <w:rPr>
          <w:rFonts w:ascii="Times New Roman" w:hAnsi="Times New Roman"/>
          <w:lang w:val="ru-RU"/>
        </w:rPr>
      </w:pPr>
      <w:r w:rsidRPr="00DA4525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41</w:t>
      </w:r>
      <w:r w:rsidRPr="00DA4525">
        <w:rPr>
          <w:rFonts w:ascii="Times New Roman" w:hAnsi="Times New Roman"/>
          <w:lang w:val="ru-RU"/>
        </w:rPr>
        <w:t>. Область формы «</w:t>
      </w:r>
      <w:r w:rsidRPr="00DA4525">
        <w:rPr>
          <w:rFonts w:ascii="Times New Roman" w:hAnsi="Times New Roman"/>
          <w:szCs w:val="28"/>
          <w:lang w:val="ru-RU"/>
        </w:rPr>
        <w:t>Титул</w:t>
      </w:r>
      <w:r w:rsidRPr="00DA4525">
        <w:rPr>
          <w:rFonts w:ascii="Times New Roman" w:hAnsi="Times New Roman"/>
          <w:lang w:val="ru-RU"/>
        </w:rPr>
        <w:t>»</w:t>
      </w:r>
    </w:p>
    <w:p w14:paraId="1A6BF58A" w14:textId="77777777" w:rsidR="00D20926" w:rsidRPr="00DA4525" w:rsidRDefault="00D20926" w:rsidP="00D20926">
      <w:pPr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3AB77784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DA4525">
        <w:rPr>
          <w:rFonts w:ascii="Times New Roman" w:hAnsi="Times New Roman"/>
          <w:lang w:val="ru-RU"/>
        </w:rPr>
        <w:t>Область формы «</w:t>
      </w:r>
      <w:r w:rsidRPr="00DA4525">
        <w:rPr>
          <w:rFonts w:ascii="Times New Roman" w:hAnsi="Times New Roman"/>
          <w:szCs w:val="28"/>
          <w:lang w:val="ru-RU"/>
        </w:rPr>
        <w:t>Титул</w:t>
      </w:r>
      <w:r w:rsidRPr="00DA4525">
        <w:rPr>
          <w:rFonts w:ascii="Times New Roman" w:hAnsi="Times New Roman"/>
          <w:lang w:val="ru-RU"/>
        </w:rPr>
        <w:t xml:space="preserve">» содержит краткую информацию о </w:t>
      </w:r>
      <w:r w:rsidRPr="00DA4525">
        <w:rPr>
          <w:rFonts w:ascii="Times New Roman" w:hAnsi="Times New Roman"/>
          <w:szCs w:val="28"/>
          <w:lang w:val="ru-RU"/>
        </w:rPr>
        <w:t>вагоне, прибывшего на комбинат</w:t>
      </w:r>
      <w:r w:rsidRPr="00DA4525">
        <w:rPr>
          <w:rFonts w:ascii="Times New Roman" w:hAnsi="Times New Roman"/>
          <w:lang w:val="ru-RU"/>
        </w:rPr>
        <w:t>.</w:t>
      </w:r>
    </w:p>
    <w:p w14:paraId="2B70C843" w14:textId="77777777" w:rsidR="00D20926" w:rsidRPr="0045494D" w:rsidRDefault="00D20926" w:rsidP="00D20926">
      <w:pPr>
        <w:pStyle w:val="4"/>
        <w:numPr>
          <w:ilvl w:val="3"/>
          <w:numId w:val="41"/>
        </w:numPr>
        <w:ind w:hanging="1713"/>
        <w:jc w:val="center"/>
        <w:rPr>
          <w:rFonts w:ascii="Times New Roman" w:hAnsi="Times New Roman"/>
          <w:i w:val="0"/>
          <w:color w:val="auto"/>
        </w:rPr>
      </w:pPr>
      <w:bookmarkStart w:id="2518" w:name="_Toc497895140"/>
      <w:r>
        <w:rPr>
          <w:rFonts w:ascii="Times New Roman" w:hAnsi="Times New Roman"/>
          <w:i w:val="0"/>
          <w:color w:val="auto"/>
          <w:lang w:val="ru-RU"/>
        </w:rPr>
        <w:t xml:space="preserve"> </w:t>
      </w:r>
      <w:r w:rsidRPr="0045494D">
        <w:rPr>
          <w:rFonts w:ascii="Times New Roman" w:hAnsi="Times New Roman"/>
          <w:i w:val="0"/>
          <w:color w:val="auto"/>
        </w:rPr>
        <w:t>Область формы «Перечень вагонов»</w:t>
      </w:r>
      <w:bookmarkEnd w:id="2518"/>
    </w:p>
    <w:p w14:paraId="20BF8CDB" w14:textId="77777777" w:rsidR="00D20926" w:rsidRPr="00740F9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lang w:val="ru-RU"/>
        </w:rPr>
        <w:t>Область формы «Перечень вагонов»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40</w:t>
      </w:r>
      <w:r w:rsidRPr="00740F9D">
        <w:rPr>
          <w:rFonts w:ascii="Times New Roman" w:hAnsi="Times New Roman"/>
          <w:lang w:val="ru-RU"/>
        </w:rPr>
        <w:t xml:space="preserve">) состоит из таблицы данных, содержащую краткую информацию о вагонах, </w:t>
      </w:r>
      <w:r w:rsidRPr="00740F9D">
        <w:rPr>
          <w:rFonts w:ascii="Times New Roman" w:hAnsi="Times New Roman"/>
          <w:szCs w:val="28"/>
          <w:lang w:val="ru-RU"/>
        </w:rPr>
        <w:t>прибывших на комбинат</w:t>
      </w:r>
      <w:r w:rsidRPr="00740F9D">
        <w:rPr>
          <w:rFonts w:ascii="Times New Roman" w:hAnsi="Times New Roman"/>
          <w:lang w:val="ru-RU"/>
        </w:rPr>
        <w:t>, а также кнопки «Ввод сдачи по письму».</w:t>
      </w:r>
    </w:p>
    <w:p w14:paraId="6F8B7137" w14:textId="77777777" w:rsidR="00D20926" w:rsidRPr="00740F9D" w:rsidRDefault="00D20926" w:rsidP="00D20926">
      <w:pPr>
        <w:pStyle w:val="4"/>
        <w:numPr>
          <w:ilvl w:val="3"/>
          <w:numId w:val="40"/>
        </w:numPr>
        <w:ind w:hanging="1004"/>
        <w:jc w:val="center"/>
        <w:rPr>
          <w:rFonts w:ascii="Times New Roman" w:hAnsi="Times New Roman"/>
          <w:i w:val="0"/>
          <w:color w:val="auto"/>
          <w:lang w:val="ru-RU"/>
        </w:rPr>
      </w:pPr>
      <w:bookmarkStart w:id="2519" w:name="_Toc497895141"/>
      <w:r w:rsidRPr="00740F9D">
        <w:rPr>
          <w:rFonts w:ascii="Times New Roman" w:hAnsi="Times New Roman"/>
          <w:i w:val="0"/>
          <w:color w:val="auto"/>
          <w:lang w:val="ru-RU"/>
        </w:rPr>
        <w:t>Область формы «Информация по вагону</w:t>
      </w:r>
      <w:r>
        <w:rPr>
          <w:rFonts w:ascii="Times New Roman" w:hAnsi="Times New Roman"/>
          <w:i w:val="0"/>
          <w:color w:val="auto"/>
          <w:lang w:val="ru-RU"/>
        </w:rPr>
        <w:t xml:space="preserve"> – сдача по письму</w:t>
      </w:r>
      <w:r w:rsidRPr="00740F9D">
        <w:rPr>
          <w:rFonts w:ascii="Times New Roman" w:hAnsi="Times New Roman"/>
          <w:i w:val="0"/>
          <w:color w:val="auto"/>
          <w:lang w:val="ru-RU"/>
        </w:rPr>
        <w:t>»</w:t>
      </w:r>
      <w:bookmarkEnd w:id="2519"/>
    </w:p>
    <w:p w14:paraId="53834C02" w14:textId="77777777" w:rsidR="00D20926" w:rsidRDefault="00D20926" w:rsidP="00D20926">
      <w:pPr>
        <w:ind w:firstLine="708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lang w:val="ru-RU"/>
        </w:rPr>
        <w:t>Область формы «</w:t>
      </w:r>
      <w:r w:rsidRPr="00740F9D">
        <w:rPr>
          <w:rFonts w:ascii="Times New Roman" w:hAnsi="Times New Roman"/>
          <w:szCs w:val="28"/>
          <w:lang w:val="ru-RU"/>
        </w:rPr>
        <w:t>Информация по вагону</w:t>
      </w:r>
      <w:r w:rsidRPr="00740F9D">
        <w:rPr>
          <w:rFonts w:ascii="Times New Roman" w:hAnsi="Times New Roman"/>
          <w:lang w:val="ru-RU"/>
        </w:rPr>
        <w:t>»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40</w:t>
      </w:r>
      <w:r w:rsidRPr="00740F9D">
        <w:rPr>
          <w:rFonts w:ascii="Times New Roman" w:hAnsi="Times New Roman"/>
          <w:lang w:val="ru-RU"/>
        </w:rPr>
        <w:t xml:space="preserve">) содержит перечень полей ввода для отображения и ввода информации о </w:t>
      </w:r>
      <w:r>
        <w:rPr>
          <w:rFonts w:ascii="Times New Roman" w:hAnsi="Times New Roman"/>
          <w:lang w:val="ru-RU"/>
        </w:rPr>
        <w:t>письме.</w:t>
      </w:r>
    </w:p>
    <w:p w14:paraId="6F07BA79" w14:textId="77777777" w:rsidR="00D20926" w:rsidRPr="00740F9D" w:rsidRDefault="00D20926" w:rsidP="00D20926">
      <w:pPr>
        <w:pStyle w:val="4"/>
        <w:numPr>
          <w:ilvl w:val="3"/>
          <w:numId w:val="40"/>
        </w:numPr>
        <w:ind w:hanging="1287"/>
        <w:jc w:val="center"/>
        <w:rPr>
          <w:rFonts w:ascii="Times New Roman" w:hAnsi="Times New Roman"/>
          <w:i w:val="0"/>
          <w:color w:val="auto"/>
          <w:lang w:val="ru-RU"/>
        </w:rPr>
      </w:pPr>
      <w:r w:rsidRPr="00740F9D">
        <w:rPr>
          <w:rFonts w:ascii="Times New Roman" w:hAnsi="Times New Roman"/>
          <w:i w:val="0"/>
          <w:color w:val="auto"/>
          <w:lang w:val="ru-RU"/>
        </w:rPr>
        <w:t xml:space="preserve">Ввод </w:t>
      </w:r>
      <w:r w:rsidRPr="00740F9D">
        <w:rPr>
          <w:rFonts w:ascii="Times New Roman" w:hAnsi="Times New Roman"/>
          <w:i w:val="0"/>
          <w:color w:val="auto"/>
          <w:szCs w:val="28"/>
          <w:lang w:val="ru-RU"/>
        </w:rPr>
        <w:t>данных по сдаче по письму для вагона, прибывшего на комбинат</w:t>
      </w:r>
    </w:p>
    <w:p w14:paraId="16899451" w14:textId="77777777" w:rsidR="00D20926" w:rsidRPr="00740F9D" w:rsidRDefault="00D20926" w:rsidP="00D20926">
      <w:pPr>
        <w:rPr>
          <w:rFonts w:ascii="Times New Roman" w:hAnsi="Times New Roman"/>
          <w:b/>
          <w:sz w:val="16"/>
          <w:szCs w:val="16"/>
          <w:lang w:val="ru-RU"/>
        </w:rPr>
      </w:pPr>
    </w:p>
    <w:p w14:paraId="370BB1AE" w14:textId="77777777" w:rsidR="00D20926" w:rsidRPr="00740F9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lang w:val="ru-RU"/>
        </w:rPr>
        <w:t xml:space="preserve">Для ввода данных по сдаче по письму </w:t>
      </w:r>
      <w:r w:rsidRPr="00740F9D">
        <w:rPr>
          <w:rFonts w:ascii="Times New Roman" w:hAnsi="Times New Roman"/>
          <w:szCs w:val="28"/>
          <w:lang w:val="ru-RU"/>
        </w:rPr>
        <w:t>для вагона, прибывшего на комбинат</w:t>
      </w:r>
      <w:r w:rsidRPr="00740F9D">
        <w:rPr>
          <w:rFonts w:ascii="Times New Roman" w:hAnsi="Times New Roman"/>
          <w:lang w:val="ru-RU"/>
        </w:rPr>
        <w:t xml:space="preserve">, </w:t>
      </w:r>
      <w:r w:rsidRPr="00740F9D">
        <w:rPr>
          <w:rFonts w:ascii="Times New Roman" w:hAnsi="Times New Roman"/>
          <w:szCs w:val="28"/>
          <w:lang w:val="ru-RU"/>
        </w:rPr>
        <w:t xml:space="preserve">предназначена область </w:t>
      </w:r>
      <w:r w:rsidRPr="00740F9D">
        <w:rPr>
          <w:rFonts w:ascii="Times New Roman" w:hAnsi="Times New Roman"/>
          <w:lang w:val="ru-RU"/>
        </w:rPr>
        <w:t>формы «</w:t>
      </w:r>
      <w:r w:rsidRPr="00740F9D">
        <w:rPr>
          <w:rFonts w:ascii="Times New Roman" w:hAnsi="Times New Roman"/>
          <w:szCs w:val="28"/>
          <w:lang w:val="ru-RU"/>
        </w:rPr>
        <w:t xml:space="preserve">Информация по </w:t>
      </w:r>
      <w:r w:rsidRPr="0045494D">
        <w:rPr>
          <w:rFonts w:ascii="Times New Roman" w:hAnsi="Times New Roman"/>
          <w:szCs w:val="28"/>
          <w:lang w:val="uk-UA"/>
        </w:rPr>
        <w:t xml:space="preserve">вагону – </w:t>
      </w:r>
      <w:r w:rsidRPr="00740F9D">
        <w:rPr>
          <w:rFonts w:ascii="Times New Roman" w:hAnsi="Times New Roman"/>
          <w:szCs w:val="28"/>
          <w:lang w:val="ru-RU"/>
        </w:rPr>
        <w:t>Сдача по письму</w:t>
      </w:r>
      <w:r w:rsidRPr="00740F9D">
        <w:rPr>
          <w:rFonts w:ascii="Times New Roman" w:hAnsi="Times New Roman"/>
          <w:lang w:val="ru-RU"/>
        </w:rPr>
        <w:t>»</w:t>
      </w:r>
      <w:r w:rsidRPr="00740F9D">
        <w:rPr>
          <w:rFonts w:ascii="Times New Roman" w:hAnsi="Times New Roman"/>
          <w:szCs w:val="28"/>
          <w:lang w:val="ru-RU"/>
        </w:rPr>
        <w:t xml:space="preserve"> </w:t>
      </w:r>
      <w:r w:rsidRPr="00740F9D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41</w:t>
      </w:r>
      <w:r w:rsidRPr="00740F9D">
        <w:rPr>
          <w:rFonts w:ascii="Times New Roman" w:hAnsi="Times New Roman"/>
          <w:lang w:val="ru-RU"/>
        </w:rPr>
        <w:t>):</w:t>
      </w:r>
    </w:p>
    <w:p w14:paraId="56AC3A46" w14:textId="77777777" w:rsidR="00D20926" w:rsidRPr="00740F9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lang w:val="ru-RU"/>
        </w:rPr>
        <w:t xml:space="preserve">Для активации данной области необходимо нажать кнопку «Ввод сдачи по письму» на </w:t>
      </w:r>
      <w:r w:rsidRPr="00740F9D">
        <w:rPr>
          <w:rFonts w:ascii="Times New Roman" w:hAnsi="Times New Roman"/>
          <w:szCs w:val="28"/>
          <w:lang w:val="ru-RU"/>
        </w:rPr>
        <w:t xml:space="preserve">области </w:t>
      </w:r>
      <w:r w:rsidRPr="00740F9D">
        <w:rPr>
          <w:rFonts w:ascii="Times New Roman" w:hAnsi="Times New Roman"/>
          <w:lang w:val="ru-RU"/>
        </w:rPr>
        <w:t>формы «</w:t>
      </w:r>
      <w:r w:rsidRPr="00740F9D">
        <w:rPr>
          <w:rFonts w:ascii="Times New Roman" w:hAnsi="Times New Roman"/>
          <w:szCs w:val="28"/>
          <w:lang w:val="ru-RU"/>
        </w:rPr>
        <w:t xml:space="preserve">Перечень </w:t>
      </w:r>
      <w:r w:rsidRPr="00740F9D">
        <w:rPr>
          <w:rFonts w:ascii="Times New Roman" w:hAnsi="Times New Roman"/>
          <w:lang w:val="ru-RU"/>
        </w:rPr>
        <w:t>вагонов»</w:t>
      </w:r>
      <w:r w:rsidRPr="00740F9D">
        <w:rPr>
          <w:rFonts w:ascii="Times New Roman" w:hAnsi="Times New Roman"/>
          <w:szCs w:val="28"/>
          <w:lang w:val="ru-RU"/>
        </w:rPr>
        <w:t xml:space="preserve"> </w:t>
      </w:r>
      <w:r w:rsidRPr="00740F9D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40</w:t>
      </w:r>
      <w:r w:rsidRPr="00740F9D">
        <w:rPr>
          <w:rFonts w:ascii="Times New Roman" w:hAnsi="Times New Roman"/>
          <w:lang w:val="ru-RU"/>
        </w:rPr>
        <w:t>)</w:t>
      </w:r>
    </w:p>
    <w:p w14:paraId="28447602" w14:textId="77777777" w:rsidR="00D20926" w:rsidRPr="00740F9D" w:rsidRDefault="00D20926" w:rsidP="00D20926">
      <w:pPr>
        <w:ind w:firstLine="708"/>
        <w:rPr>
          <w:rFonts w:ascii="Times New Roman" w:hAnsi="Times New Roman"/>
          <w:highlight w:val="red"/>
          <w:lang w:val="ru-RU"/>
        </w:rPr>
      </w:pPr>
      <w:r w:rsidRPr="00740F9D">
        <w:rPr>
          <w:rFonts w:ascii="Times New Roman" w:hAnsi="Times New Roman"/>
          <w:lang w:val="ru-RU"/>
        </w:rPr>
        <w:t xml:space="preserve">В данной </w:t>
      </w:r>
      <w:r w:rsidRPr="00740F9D">
        <w:rPr>
          <w:rFonts w:ascii="Times New Roman" w:hAnsi="Times New Roman"/>
          <w:szCs w:val="28"/>
          <w:lang w:val="ru-RU"/>
        </w:rPr>
        <w:t xml:space="preserve">области </w:t>
      </w:r>
      <w:r w:rsidRPr="00740F9D">
        <w:rPr>
          <w:rFonts w:ascii="Times New Roman" w:hAnsi="Times New Roman"/>
          <w:lang w:val="ru-RU"/>
        </w:rPr>
        <w:t xml:space="preserve">формы необходимо ввести информацию по сдаче по письму </w:t>
      </w:r>
      <w:r w:rsidRPr="00740F9D">
        <w:rPr>
          <w:rFonts w:ascii="Times New Roman" w:hAnsi="Times New Roman"/>
          <w:szCs w:val="28"/>
          <w:lang w:val="ru-RU"/>
        </w:rPr>
        <w:t>для вагона, прибывшего на комбинат</w:t>
      </w:r>
    </w:p>
    <w:p w14:paraId="656FF7C0" w14:textId="77777777" w:rsidR="00D20926" w:rsidRPr="00740F9D" w:rsidRDefault="00D20926" w:rsidP="00D20926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b/>
          <w:lang w:val="ru-RU"/>
        </w:rPr>
        <w:t>№ в поезде, № накладной, № вагона</w:t>
      </w:r>
      <w:r w:rsidRPr="00740F9D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 xml:space="preserve">Автоматическое заполнение. </w:t>
      </w:r>
      <w:r w:rsidRPr="00740F9D">
        <w:rPr>
          <w:rFonts w:ascii="Times New Roman" w:hAnsi="Times New Roman"/>
          <w:lang w:val="ru-RU"/>
        </w:rPr>
        <w:t>Поля предназначены только для просмотра.</w:t>
      </w:r>
    </w:p>
    <w:p w14:paraId="13807677" w14:textId="77777777" w:rsidR="00D20926" w:rsidRPr="0045494D" w:rsidRDefault="00D20926" w:rsidP="00D20926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  <w:b/>
        </w:rPr>
        <w:lastRenderedPageBreak/>
        <w:t>№ письма</w:t>
      </w:r>
      <w:r w:rsidRPr="0045494D">
        <w:rPr>
          <w:rFonts w:ascii="Times New Roman" w:hAnsi="Times New Roman"/>
          <w:b/>
        </w:rPr>
        <w:tab/>
      </w:r>
      <w:r w:rsidRPr="0045494D">
        <w:rPr>
          <w:rFonts w:ascii="Times New Roman" w:hAnsi="Times New Roman"/>
        </w:rPr>
        <w:t>- номер письма.</w:t>
      </w:r>
    </w:p>
    <w:p w14:paraId="424D746B" w14:textId="77777777" w:rsidR="00D20926" w:rsidRPr="0045494D" w:rsidRDefault="00D20926" w:rsidP="00D20926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  <w:b/>
        </w:rPr>
        <w:t>Дата письма</w:t>
      </w:r>
      <w:r w:rsidRPr="0045494D">
        <w:rPr>
          <w:rFonts w:ascii="Times New Roman" w:hAnsi="Times New Roman"/>
        </w:rPr>
        <w:tab/>
        <w:t>- дата письма.</w:t>
      </w:r>
    </w:p>
    <w:p w14:paraId="307807C3" w14:textId="77777777" w:rsidR="00D20926" w:rsidRPr="00740F9D" w:rsidRDefault="00D20926" w:rsidP="00D20926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b/>
          <w:lang w:val="ru-RU"/>
        </w:rPr>
        <w:t>Сдача по письму</w:t>
      </w:r>
      <w:r w:rsidRPr="00740F9D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 w:rsidRPr="00740F9D">
        <w:rPr>
          <w:rFonts w:ascii="Times New Roman" w:hAnsi="Times New Roman"/>
          <w:lang w:val="ru-RU"/>
        </w:rPr>
        <w:t>дата и время сдачи вагона по письму.</w:t>
      </w:r>
    </w:p>
    <w:p w14:paraId="07CE83FB" w14:textId="77777777" w:rsidR="00D20926" w:rsidRPr="00740F9D" w:rsidRDefault="00D20926" w:rsidP="00D20926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b/>
          <w:lang w:val="ru-RU"/>
        </w:rPr>
        <w:t>Причина сдачи</w:t>
      </w:r>
      <w:r w:rsidRPr="00740F9D">
        <w:rPr>
          <w:rFonts w:ascii="Times New Roman" w:hAnsi="Times New Roman"/>
          <w:b/>
          <w:lang w:val="ru-RU"/>
        </w:rPr>
        <w:tab/>
      </w:r>
      <w:r w:rsidRPr="00740F9D">
        <w:rPr>
          <w:rFonts w:ascii="Times New Roman" w:hAnsi="Times New Roman"/>
          <w:lang w:val="ru-RU"/>
        </w:rPr>
        <w:t>-</w:t>
      </w:r>
      <w:r w:rsidRPr="0045494D">
        <w:rPr>
          <w:rFonts w:ascii="Times New Roman" w:hAnsi="Times New Roman"/>
        </w:rPr>
        <w:t> </w:t>
      </w:r>
      <w:r w:rsidRPr="00740F9D">
        <w:rPr>
          <w:rFonts w:ascii="Times New Roman" w:hAnsi="Times New Roman"/>
          <w:lang w:val="ru-RU"/>
        </w:rPr>
        <w:t>причина сдачи. Для ввода значения этого поля ввода используется справочник.</w:t>
      </w:r>
    </w:p>
    <w:p w14:paraId="18A9FA3F" w14:textId="77777777" w:rsidR="00D20926" w:rsidRPr="004A5870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При вводе следующего вагона заполненные поля : </w:t>
      </w:r>
      <w:r w:rsidRPr="004A5870">
        <w:rPr>
          <w:rFonts w:ascii="Times New Roman" w:hAnsi="Times New Roman"/>
          <w:lang w:val="ru-RU"/>
        </w:rPr>
        <w:t>№ письма, Дата письма, Сдача по письму , Причина сдачи – значения оставлять с предыдущего ввода данных.</w:t>
      </w:r>
    </w:p>
    <w:p w14:paraId="4BF1EFFE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Для очищения всех полей использовать кнопку « Очистить все».</w:t>
      </w:r>
    </w:p>
    <w:p w14:paraId="1B90CA74" w14:textId="77777777" w:rsidR="00D20926" w:rsidRPr="00740F9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740F9D">
        <w:rPr>
          <w:rFonts w:ascii="Times New Roman" w:hAnsi="Times New Roman"/>
          <w:lang w:val="ru-RU"/>
        </w:rPr>
        <w:t>При сохранении данных происходит проверка введенных данных:</w:t>
      </w:r>
    </w:p>
    <w:p w14:paraId="1CB37C31" w14:textId="77777777" w:rsidR="00D20926" w:rsidRPr="00F47D17" w:rsidRDefault="00D20926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r w:rsidRPr="00740F9D">
        <w:rPr>
          <w:rFonts w:ascii="Times New Roman" w:hAnsi="Times New Roman"/>
          <w:lang w:val="ru-RU"/>
        </w:rPr>
        <w:t xml:space="preserve">Поля ввода </w:t>
      </w:r>
      <w:r w:rsidRPr="00740F9D">
        <w:rPr>
          <w:rFonts w:ascii="Times New Roman" w:hAnsi="Times New Roman"/>
          <w:szCs w:val="28"/>
          <w:lang w:val="ru-RU"/>
        </w:rPr>
        <w:t>«</w:t>
      </w:r>
      <w:r w:rsidRPr="00740F9D">
        <w:rPr>
          <w:rFonts w:ascii="Times New Roman" w:hAnsi="Times New Roman"/>
          <w:lang w:val="ru-RU"/>
        </w:rPr>
        <w:t>№ письма</w:t>
      </w:r>
      <w:r w:rsidRPr="00740F9D">
        <w:rPr>
          <w:rFonts w:ascii="Times New Roman" w:hAnsi="Times New Roman"/>
          <w:szCs w:val="28"/>
          <w:lang w:val="ru-RU"/>
        </w:rPr>
        <w:t>», «Дата письма», «Сдача по письму»</w:t>
      </w:r>
      <w:r w:rsidRPr="00740F9D">
        <w:rPr>
          <w:rFonts w:ascii="Times New Roman" w:hAnsi="Times New Roman"/>
          <w:lang w:val="ru-RU"/>
        </w:rPr>
        <w:t xml:space="preserve"> и «Причина сдачи» должны быть обязательно введенными;</w:t>
      </w:r>
    </w:p>
    <w:p w14:paraId="2CB0122F" w14:textId="77777777" w:rsidR="00D20926" w:rsidRDefault="00D20926" w:rsidP="00D20926">
      <w:pPr>
        <w:rPr>
          <w:lang w:val="ru-RU"/>
        </w:rPr>
      </w:pPr>
    </w:p>
    <w:p w14:paraId="79B65941" w14:textId="77777777" w:rsidR="00D20926" w:rsidRDefault="00D20926" w:rsidP="00D20926">
      <w:pPr>
        <w:rPr>
          <w:lang w:val="ru-RU"/>
        </w:rPr>
      </w:pPr>
    </w:p>
    <w:p w14:paraId="638B1E0E" w14:textId="77777777" w:rsidR="00D20926" w:rsidRDefault="00D20926" w:rsidP="00D20926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40F289" wp14:editId="65A55CB1">
            <wp:extent cx="4692581" cy="2829747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19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DA45" w14:textId="77777777" w:rsidR="00D20926" w:rsidRDefault="00D20926" w:rsidP="00D20926">
      <w:pPr>
        <w:rPr>
          <w:lang w:val="ru-RU"/>
        </w:rPr>
      </w:pPr>
    </w:p>
    <w:p w14:paraId="671E8B71" w14:textId="77777777" w:rsidR="00D20926" w:rsidRDefault="00D20926" w:rsidP="00D20926">
      <w:pPr>
        <w:ind w:firstLine="708"/>
        <w:rPr>
          <w:rFonts w:ascii="Times New Roman" w:hAnsi="Times New Roman"/>
          <w:highlight w:val="red"/>
          <w:lang w:val="ru-RU"/>
        </w:rPr>
      </w:pPr>
      <w:r>
        <w:rPr>
          <w:lang w:val="ru-RU"/>
        </w:rPr>
        <w:tab/>
      </w:r>
      <w:r w:rsidRPr="00542ECF">
        <w:rPr>
          <w:rFonts w:ascii="Times New Roman" w:hAnsi="Times New Roman"/>
          <w:lang w:val="ru-RU"/>
        </w:rPr>
        <w:t xml:space="preserve">Рис. 41 </w:t>
      </w:r>
      <w:r>
        <w:rPr>
          <w:rFonts w:ascii="Times New Roman" w:hAnsi="Times New Roman"/>
          <w:lang w:val="ru-RU"/>
        </w:rPr>
        <w:t>Ф</w:t>
      </w:r>
      <w:r w:rsidRPr="00740F9D">
        <w:rPr>
          <w:rFonts w:ascii="Times New Roman" w:hAnsi="Times New Roman"/>
          <w:lang w:val="ru-RU"/>
        </w:rPr>
        <w:t>орм</w:t>
      </w:r>
      <w:r>
        <w:rPr>
          <w:rFonts w:ascii="Times New Roman" w:hAnsi="Times New Roman"/>
          <w:lang w:val="ru-RU"/>
        </w:rPr>
        <w:t>а</w:t>
      </w:r>
      <w:r w:rsidRPr="00740F9D">
        <w:rPr>
          <w:rFonts w:ascii="Times New Roman" w:hAnsi="Times New Roman"/>
          <w:lang w:val="ru-RU"/>
        </w:rPr>
        <w:t xml:space="preserve"> «</w:t>
      </w:r>
      <w:r w:rsidRPr="00740F9D">
        <w:rPr>
          <w:rFonts w:ascii="Times New Roman" w:hAnsi="Times New Roman"/>
          <w:szCs w:val="28"/>
          <w:lang w:val="ru-RU"/>
        </w:rPr>
        <w:t xml:space="preserve">Информация по </w:t>
      </w:r>
      <w:r w:rsidRPr="0045494D">
        <w:rPr>
          <w:rFonts w:ascii="Times New Roman" w:hAnsi="Times New Roman"/>
          <w:szCs w:val="28"/>
          <w:lang w:val="uk-UA"/>
        </w:rPr>
        <w:t xml:space="preserve">вагону – </w:t>
      </w:r>
      <w:r w:rsidRPr="00740F9D">
        <w:rPr>
          <w:rFonts w:ascii="Times New Roman" w:hAnsi="Times New Roman"/>
          <w:szCs w:val="28"/>
          <w:lang w:val="ru-RU"/>
        </w:rPr>
        <w:t>Сдача по письму</w:t>
      </w:r>
      <w:r w:rsidRPr="00740F9D">
        <w:rPr>
          <w:rFonts w:ascii="Times New Roman" w:hAnsi="Times New Roman"/>
          <w:lang w:val="ru-RU"/>
        </w:rPr>
        <w:t>»</w:t>
      </w:r>
    </w:p>
    <w:p w14:paraId="19D849FE" w14:textId="77777777" w:rsidR="00D20926" w:rsidRPr="00356C34" w:rsidRDefault="00356C34" w:rsidP="00356C34">
      <w:pPr>
        <w:pStyle w:val="10"/>
        <w:keepLines w:val="0"/>
        <w:numPr>
          <w:ilvl w:val="0"/>
          <w:numId w:val="0"/>
        </w:numPr>
        <w:spacing w:before="240" w:after="60" w:line="276" w:lineRule="auto"/>
        <w:ind w:left="2694"/>
        <w:rPr>
          <w:color w:val="000000"/>
          <w:sz w:val="24"/>
          <w:szCs w:val="24"/>
          <w:lang w:val="ru-RU"/>
        </w:rPr>
      </w:pPr>
      <w:r>
        <w:rPr>
          <w:color w:val="000000"/>
          <w:sz w:val="24"/>
          <w:szCs w:val="24"/>
          <w:lang w:val="ru-RU"/>
        </w:rPr>
        <w:t xml:space="preserve">6.1.5.5 </w:t>
      </w:r>
      <w:r w:rsidR="00D20926" w:rsidRPr="00356C34">
        <w:rPr>
          <w:color w:val="000000"/>
          <w:sz w:val="24"/>
          <w:szCs w:val="24"/>
          <w:lang w:val="ru-RU"/>
        </w:rPr>
        <w:t xml:space="preserve">Таблица </w:t>
      </w:r>
      <w:r w:rsidR="00D20926">
        <w:rPr>
          <w:color w:val="000000"/>
          <w:sz w:val="24"/>
          <w:szCs w:val="24"/>
          <w:lang w:val="ru-RU"/>
        </w:rPr>
        <w:t>СДАЧА ПО ПИСЬМУ</w:t>
      </w:r>
    </w:p>
    <w:tbl>
      <w:tblPr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1843"/>
        <w:gridCol w:w="2693"/>
      </w:tblGrid>
      <w:tr w:rsidR="00D20926" w:rsidRPr="00356C34" w14:paraId="6C1451D5" w14:textId="77777777" w:rsidTr="00CA4491">
        <w:trPr>
          <w:tblHeader/>
        </w:trPr>
        <w:tc>
          <w:tcPr>
            <w:tcW w:w="2122" w:type="dxa"/>
          </w:tcPr>
          <w:p w14:paraId="199B43E2" w14:textId="77777777" w:rsidR="00D20926" w:rsidRPr="00356C34" w:rsidRDefault="00D20926" w:rsidP="00CA4491">
            <w:pPr>
              <w:rPr>
                <w:b/>
                <w:lang w:val="ru-RU"/>
              </w:rPr>
            </w:pPr>
            <w:r w:rsidRPr="00356C34">
              <w:rPr>
                <w:b/>
                <w:lang w:val="ru-RU"/>
              </w:rPr>
              <w:t>Название поля</w:t>
            </w:r>
          </w:p>
        </w:tc>
        <w:tc>
          <w:tcPr>
            <w:tcW w:w="1417" w:type="dxa"/>
          </w:tcPr>
          <w:p w14:paraId="7487E7D3" w14:textId="77777777" w:rsidR="00D20926" w:rsidRPr="00356C34" w:rsidRDefault="00D20926" w:rsidP="00CA4491">
            <w:pPr>
              <w:rPr>
                <w:b/>
                <w:lang w:val="ru-RU"/>
              </w:rPr>
            </w:pPr>
            <w:r w:rsidRPr="00356C34">
              <w:rPr>
                <w:b/>
                <w:lang w:val="ru-RU"/>
              </w:rPr>
              <w:t>Имя поля в таблице</w:t>
            </w:r>
          </w:p>
        </w:tc>
        <w:tc>
          <w:tcPr>
            <w:tcW w:w="1843" w:type="dxa"/>
          </w:tcPr>
          <w:p w14:paraId="1CD588BC" w14:textId="77777777" w:rsidR="00D20926" w:rsidRPr="00356C34" w:rsidRDefault="00D20926" w:rsidP="00CA4491">
            <w:pPr>
              <w:jc w:val="center"/>
              <w:rPr>
                <w:b/>
                <w:lang w:val="ru-RU"/>
              </w:rPr>
            </w:pPr>
            <w:r w:rsidRPr="00356C34">
              <w:rPr>
                <w:b/>
                <w:lang w:val="ru-RU"/>
              </w:rPr>
              <w:t>Тип данных</w:t>
            </w:r>
          </w:p>
        </w:tc>
        <w:tc>
          <w:tcPr>
            <w:tcW w:w="1843" w:type="dxa"/>
          </w:tcPr>
          <w:p w14:paraId="46EB4A2C" w14:textId="77777777" w:rsidR="00D20926" w:rsidRPr="00356C34" w:rsidRDefault="00D20926" w:rsidP="00CA449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2693" w:type="dxa"/>
          </w:tcPr>
          <w:p w14:paraId="4B894476" w14:textId="77777777" w:rsidR="00D20926" w:rsidRDefault="00D20926" w:rsidP="00CA449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D20926" w:rsidRPr="00356C34" w14:paraId="62918542" w14:textId="77777777" w:rsidTr="00CA4491">
        <w:tc>
          <w:tcPr>
            <w:tcW w:w="2122" w:type="dxa"/>
          </w:tcPr>
          <w:p w14:paraId="629458F4" w14:textId="77777777" w:rsidR="00D20926" w:rsidRPr="00356C34" w:rsidRDefault="00D20926" w:rsidP="00CA4491">
            <w:pPr>
              <w:jc w:val="center"/>
              <w:rPr>
                <w:lang w:val="ru-RU"/>
              </w:rPr>
            </w:pPr>
            <w:r w:rsidRPr="00356C34">
              <w:rPr>
                <w:lang w:val="ru-RU"/>
              </w:rPr>
              <w:t>1</w:t>
            </w:r>
          </w:p>
        </w:tc>
        <w:tc>
          <w:tcPr>
            <w:tcW w:w="1417" w:type="dxa"/>
          </w:tcPr>
          <w:p w14:paraId="70257D27" w14:textId="77777777" w:rsidR="00D20926" w:rsidRPr="00356C34" w:rsidRDefault="00D20926" w:rsidP="00CA4491">
            <w:pPr>
              <w:jc w:val="center"/>
              <w:rPr>
                <w:lang w:val="ru-RU"/>
              </w:rPr>
            </w:pPr>
            <w:r w:rsidRPr="00356C34"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693F2C50" w14:textId="77777777" w:rsidR="00D20926" w:rsidRPr="00356C34" w:rsidRDefault="00D20926" w:rsidP="00CA4491">
            <w:pPr>
              <w:jc w:val="center"/>
              <w:rPr>
                <w:lang w:val="ru-RU"/>
              </w:rPr>
            </w:pPr>
            <w:r w:rsidRPr="00356C34"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3793EFAD" w14:textId="77777777" w:rsidR="00D20926" w:rsidRPr="00356C34" w:rsidRDefault="00D20926" w:rsidP="00CA4491">
            <w:pPr>
              <w:jc w:val="center"/>
              <w:rPr>
                <w:lang w:val="ru-RU"/>
              </w:rPr>
            </w:pPr>
            <w:r w:rsidRPr="00356C34">
              <w:rPr>
                <w:lang w:val="ru-RU"/>
              </w:rPr>
              <w:t>6</w:t>
            </w:r>
          </w:p>
        </w:tc>
        <w:tc>
          <w:tcPr>
            <w:tcW w:w="2693" w:type="dxa"/>
          </w:tcPr>
          <w:p w14:paraId="415E87EE" w14:textId="77777777" w:rsidR="00D20926" w:rsidRPr="00E574F4" w:rsidRDefault="00D20926" w:rsidP="00CA449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D20926" w:rsidRPr="008E4867" w14:paraId="729FE203" w14:textId="77777777" w:rsidTr="00CA4491">
        <w:tc>
          <w:tcPr>
            <w:tcW w:w="2122" w:type="dxa"/>
          </w:tcPr>
          <w:p w14:paraId="03B21FFA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 w:rsidRPr="00356C34">
              <w:rPr>
                <w:color w:val="000000"/>
                <w:lang w:val="ru-RU"/>
              </w:rPr>
              <w:t xml:space="preserve">№ </w:t>
            </w:r>
            <w:r>
              <w:rPr>
                <w:color w:val="000000"/>
                <w:lang w:val="ru-RU"/>
              </w:rPr>
              <w:t xml:space="preserve">в </w:t>
            </w:r>
            <w:r w:rsidRPr="00356C34">
              <w:rPr>
                <w:color w:val="000000"/>
                <w:lang w:val="ru-RU"/>
              </w:rPr>
              <w:t>поезд</w:t>
            </w:r>
            <w:r>
              <w:rPr>
                <w:color w:val="000000"/>
                <w:lang w:val="ru-RU"/>
              </w:rPr>
              <w:t>е</w:t>
            </w:r>
          </w:p>
        </w:tc>
        <w:tc>
          <w:tcPr>
            <w:tcW w:w="1417" w:type="dxa"/>
          </w:tcPr>
          <w:p w14:paraId="63817BFB" w14:textId="77777777" w:rsidR="00D20926" w:rsidRPr="00356C34" w:rsidRDefault="00D20926" w:rsidP="00CA4491">
            <w:pPr>
              <w:jc w:val="center"/>
              <w:rPr>
                <w:color w:val="000000"/>
                <w:lang w:val="ru-RU"/>
              </w:rPr>
            </w:pPr>
            <w:r w:rsidRPr="00656859">
              <w:rPr>
                <w:rFonts w:cs="Calibri"/>
                <w:color w:val="000000"/>
                <w:sz w:val="20"/>
                <w:szCs w:val="20"/>
              </w:rPr>
              <w:t>nom</w:t>
            </w:r>
            <w:r w:rsidRPr="00356C34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656859">
              <w:rPr>
                <w:rFonts w:cs="Calibri"/>
                <w:color w:val="000000"/>
                <w:sz w:val="20"/>
                <w:szCs w:val="20"/>
              </w:rPr>
              <w:t>vp</w:t>
            </w:r>
          </w:p>
        </w:tc>
        <w:tc>
          <w:tcPr>
            <w:tcW w:w="1843" w:type="dxa"/>
          </w:tcPr>
          <w:p w14:paraId="797E34EE" w14:textId="77777777" w:rsidR="00D20926" w:rsidRPr="00AC1FFD" w:rsidRDefault="00D20926" w:rsidP="00CA4491">
            <w:pPr>
              <w:jc w:val="center"/>
              <w:rPr>
                <w:color w:val="000000"/>
                <w:lang w:val="ru-RU"/>
              </w:rPr>
            </w:pPr>
            <w:r w:rsidRPr="0028154C">
              <w:rPr>
                <w:color w:val="000000"/>
              </w:rPr>
              <w:t>CHAR</w:t>
            </w:r>
            <w:r w:rsidRPr="00356C34">
              <w:rPr>
                <w:color w:val="000000"/>
                <w:lang w:val="ru-RU"/>
              </w:rPr>
              <w:t xml:space="preserve"> (2)</w:t>
            </w:r>
          </w:p>
        </w:tc>
        <w:tc>
          <w:tcPr>
            <w:tcW w:w="1843" w:type="dxa"/>
          </w:tcPr>
          <w:p w14:paraId="79C18C1D" w14:textId="77777777" w:rsidR="00D20926" w:rsidRPr="00102576" w:rsidRDefault="00D20926" w:rsidP="00CA4491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112925E8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8E4867" w14:paraId="0D59257F" w14:textId="77777777" w:rsidTr="00CA4491">
        <w:tc>
          <w:tcPr>
            <w:tcW w:w="2122" w:type="dxa"/>
          </w:tcPr>
          <w:p w14:paraId="7AAE77C9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накладной</w:t>
            </w:r>
          </w:p>
        </w:tc>
        <w:tc>
          <w:tcPr>
            <w:tcW w:w="1417" w:type="dxa"/>
          </w:tcPr>
          <w:p w14:paraId="12364D0A" w14:textId="77777777" w:rsidR="00D20926" w:rsidRPr="00656859" w:rsidRDefault="00D20926" w:rsidP="00CA4491">
            <w:pPr>
              <w:jc w:val="center"/>
              <w:rPr>
                <w:color w:val="000000"/>
              </w:rPr>
            </w:pPr>
            <w:r w:rsidRPr="0065685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48362537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(8</w:t>
            </w:r>
            <w:r w:rsidRPr="00102576">
              <w:rPr>
                <w:color w:val="000000"/>
              </w:rPr>
              <w:t>)</w:t>
            </w:r>
          </w:p>
        </w:tc>
        <w:tc>
          <w:tcPr>
            <w:tcW w:w="1843" w:type="dxa"/>
          </w:tcPr>
          <w:p w14:paraId="603E8BBD" w14:textId="77777777" w:rsidR="00D20926" w:rsidRPr="00F47D17" w:rsidRDefault="00D20926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5A83CCEA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8E4867" w14:paraId="6DF9029C" w14:textId="77777777" w:rsidTr="00CA4491">
        <w:tc>
          <w:tcPr>
            <w:tcW w:w="2122" w:type="dxa"/>
          </w:tcPr>
          <w:p w14:paraId="30002F9C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417" w:type="dxa"/>
          </w:tcPr>
          <w:p w14:paraId="122F4F89" w14:textId="77777777" w:rsidR="00D20926" w:rsidRPr="00656859" w:rsidRDefault="00D20926" w:rsidP="00CA4491">
            <w:pPr>
              <w:jc w:val="center"/>
              <w:rPr>
                <w:color w:val="000000"/>
              </w:rPr>
            </w:pPr>
            <w:r w:rsidRPr="0065685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3C0B08C5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(8</w:t>
            </w:r>
            <w:r w:rsidRPr="00102576">
              <w:rPr>
                <w:color w:val="000000"/>
              </w:rPr>
              <w:t>)</w:t>
            </w:r>
          </w:p>
        </w:tc>
        <w:tc>
          <w:tcPr>
            <w:tcW w:w="1843" w:type="dxa"/>
          </w:tcPr>
          <w:p w14:paraId="0E5C4AC8" w14:textId="77777777" w:rsidR="00D20926" w:rsidRPr="00F47D17" w:rsidRDefault="00D20926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05AD8CA3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8E4867" w14:paraId="0C70A91B" w14:textId="77777777" w:rsidTr="00CA4491">
        <w:tc>
          <w:tcPr>
            <w:tcW w:w="2122" w:type="dxa"/>
          </w:tcPr>
          <w:p w14:paraId="04E5F9C3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письма</w:t>
            </w:r>
          </w:p>
        </w:tc>
        <w:tc>
          <w:tcPr>
            <w:tcW w:w="1417" w:type="dxa"/>
          </w:tcPr>
          <w:p w14:paraId="05AB4E4A" w14:textId="77777777" w:rsidR="00D20926" w:rsidRDefault="00D20926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num_list</w:t>
            </w:r>
          </w:p>
        </w:tc>
        <w:tc>
          <w:tcPr>
            <w:tcW w:w="1843" w:type="dxa"/>
          </w:tcPr>
          <w:p w14:paraId="17E712F3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(10</w:t>
            </w:r>
            <w:r w:rsidRPr="00102576">
              <w:rPr>
                <w:color w:val="000000"/>
              </w:rPr>
              <w:t>)</w:t>
            </w:r>
          </w:p>
        </w:tc>
        <w:tc>
          <w:tcPr>
            <w:tcW w:w="1843" w:type="dxa"/>
          </w:tcPr>
          <w:p w14:paraId="16CEB23F" w14:textId="77777777" w:rsidR="00D20926" w:rsidRDefault="00D20926" w:rsidP="00CA4491">
            <w:pPr>
              <w:rPr>
                <w:color w:val="000000"/>
                <w:lang w:val="ru-RU"/>
              </w:rPr>
            </w:pPr>
            <w:r w:rsidRPr="00783108"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</w:tcPr>
          <w:p w14:paraId="1298D6AF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8E4867" w14:paraId="04009C49" w14:textId="77777777" w:rsidTr="00CA4491">
        <w:tc>
          <w:tcPr>
            <w:tcW w:w="2122" w:type="dxa"/>
          </w:tcPr>
          <w:p w14:paraId="591426C1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письма</w:t>
            </w:r>
          </w:p>
        </w:tc>
        <w:tc>
          <w:tcPr>
            <w:tcW w:w="1417" w:type="dxa"/>
          </w:tcPr>
          <w:p w14:paraId="751FB1EC" w14:textId="77777777" w:rsidR="00D20926" w:rsidRDefault="00D20926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dat_list</w:t>
            </w:r>
          </w:p>
        </w:tc>
        <w:tc>
          <w:tcPr>
            <w:tcW w:w="1843" w:type="dxa"/>
          </w:tcPr>
          <w:p w14:paraId="5BF99595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DATE </w:t>
            </w:r>
          </w:p>
        </w:tc>
        <w:tc>
          <w:tcPr>
            <w:tcW w:w="1843" w:type="dxa"/>
          </w:tcPr>
          <w:p w14:paraId="10EC4FDF" w14:textId="77777777" w:rsidR="00D20926" w:rsidRDefault="00D20926" w:rsidP="00CA4491">
            <w:pPr>
              <w:rPr>
                <w:color w:val="000000"/>
                <w:lang w:val="ru-RU"/>
              </w:rPr>
            </w:pPr>
            <w:r w:rsidRPr="00783108"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</w:tcPr>
          <w:p w14:paraId="54C0D036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3551AA" w14:paraId="726947BF" w14:textId="77777777" w:rsidTr="00CA4491">
        <w:tc>
          <w:tcPr>
            <w:tcW w:w="2122" w:type="dxa"/>
          </w:tcPr>
          <w:p w14:paraId="267848E1" w14:textId="77777777" w:rsidR="00D20926" w:rsidRPr="00F47D17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Сдача по письму</w:t>
            </w:r>
          </w:p>
        </w:tc>
        <w:tc>
          <w:tcPr>
            <w:tcW w:w="1417" w:type="dxa"/>
          </w:tcPr>
          <w:p w14:paraId="6F90A798" w14:textId="77777777" w:rsidR="00D20926" w:rsidRDefault="00D20926" w:rsidP="00CA4491">
            <w:pPr>
              <w:jc w:val="center"/>
              <w:rPr>
                <w:color w:val="000000"/>
              </w:rPr>
            </w:pPr>
            <w:commentRangeStart w:id="2520"/>
            <w:r>
              <w:rPr>
                <w:color w:val="000000"/>
              </w:rPr>
              <w:t>sd_list</w:t>
            </w:r>
            <w:commentRangeEnd w:id="2520"/>
            <w:r w:rsidR="00F64A2C">
              <w:rPr>
                <w:rStyle w:val="aff2"/>
              </w:rPr>
              <w:commentReference w:id="2520"/>
            </w:r>
          </w:p>
        </w:tc>
        <w:tc>
          <w:tcPr>
            <w:tcW w:w="1843" w:type="dxa"/>
          </w:tcPr>
          <w:p w14:paraId="1B7A537A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DATE TIME</w:t>
            </w:r>
          </w:p>
        </w:tc>
        <w:tc>
          <w:tcPr>
            <w:tcW w:w="1843" w:type="dxa"/>
          </w:tcPr>
          <w:p w14:paraId="3EE14078" w14:textId="77777777" w:rsidR="00D20926" w:rsidRDefault="00D20926" w:rsidP="00CA4491">
            <w:pPr>
              <w:rPr>
                <w:color w:val="000000"/>
                <w:lang w:val="ru-RU"/>
              </w:rPr>
            </w:pPr>
            <w:r w:rsidRPr="00783108"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</w:tcPr>
          <w:p w14:paraId="62730A91" w14:textId="0B993C5C" w:rsidR="00D20926" w:rsidRPr="00D36AE1" w:rsidRDefault="00066426" w:rsidP="00CA4491">
            <w:pPr>
              <w:rPr>
                <w:color w:val="000000"/>
                <w:lang w:val="ru-RU"/>
              </w:rPr>
            </w:pPr>
            <w:ins w:id="2521" w:author="Shuba, Irina V" w:date="2020-01-13T14:23:00Z">
              <w:r>
                <w:rPr>
                  <w:color w:val="000000"/>
                  <w:lang w:val="ru-RU"/>
                </w:rPr>
                <w:t xml:space="preserve">Не позднее </w:t>
              </w:r>
            </w:ins>
            <w:ins w:id="2522" w:author="Shuba, Irina V" w:date="2020-01-13T14:24:00Z">
              <w:r>
                <w:rPr>
                  <w:color w:val="000000"/>
                  <w:lang w:val="ru-RU"/>
                </w:rPr>
                <w:t xml:space="preserve">и не равно </w:t>
              </w:r>
            </w:ins>
            <w:ins w:id="2523" w:author="Shuba, Irina V" w:date="2020-01-13T14:23:00Z">
              <w:r>
                <w:rPr>
                  <w:color w:val="000000"/>
                  <w:lang w:val="ru-RU"/>
                </w:rPr>
                <w:t>даты / времени сдачи железной дороги</w:t>
              </w:r>
            </w:ins>
          </w:p>
        </w:tc>
      </w:tr>
      <w:tr w:rsidR="00D20926" w:rsidRPr="00066426" w14:paraId="6B9D3EA9" w14:textId="77777777" w:rsidTr="00CA4491">
        <w:tc>
          <w:tcPr>
            <w:tcW w:w="2122" w:type="dxa"/>
          </w:tcPr>
          <w:p w14:paraId="4BF259E1" w14:textId="77777777" w:rsidR="00D20926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Причина сдачи</w:t>
            </w:r>
          </w:p>
        </w:tc>
        <w:tc>
          <w:tcPr>
            <w:tcW w:w="1417" w:type="dxa"/>
          </w:tcPr>
          <w:p w14:paraId="2B6EF15E" w14:textId="77777777" w:rsidR="00D20926" w:rsidRPr="00066426" w:rsidRDefault="00D20926" w:rsidP="00CA4491">
            <w:pPr>
              <w:jc w:val="center"/>
              <w:rPr>
                <w:color w:val="000000"/>
                <w:lang w:val="ru-RU"/>
                <w:rPrChange w:id="2524" w:author="Shuba, Irina V" w:date="2020-01-13T14:24:00Z">
                  <w:rPr>
                    <w:color w:val="000000"/>
                  </w:rPr>
                </w:rPrChange>
              </w:rPr>
            </w:pPr>
            <w:r>
              <w:rPr>
                <w:color w:val="000000"/>
              </w:rPr>
              <w:t>pr</w:t>
            </w:r>
            <w:r w:rsidRPr="00066426">
              <w:rPr>
                <w:color w:val="000000"/>
                <w:lang w:val="ru-RU"/>
                <w:rPrChange w:id="2525" w:author="Shuba, Irina V" w:date="2020-01-13T14:24:00Z">
                  <w:rPr>
                    <w:color w:val="000000"/>
                  </w:rPr>
                </w:rPrChange>
              </w:rPr>
              <w:t>_</w:t>
            </w:r>
            <w:r>
              <w:rPr>
                <w:color w:val="000000"/>
              </w:rPr>
              <w:t>sd</w:t>
            </w:r>
            <w:r w:rsidRPr="00066426">
              <w:rPr>
                <w:color w:val="000000"/>
                <w:lang w:val="ru-RU"/>
                <w:rPrChange w:id="2526" w:author="Shuba, Irina V" w:date="2020-01-13T14:24:00Z">
                  <w:rPr>
                    <w:color w:val="000000"/>
                  </w:rPr>
                </w:rPrChange>
              </w:rPr>
              <w:t>_</w:t>
            </w:r>
            <w:r>
              <w:rPr>
                <w:color w:val="000000"/>
              </w:rPr>
              <w:t>list</w:t>
            </w:r>
          </w:p>
        </w:tc>
        <w:tc>
          <w:tcPr>
            <w:tcW w:w="1843" w:type="dxa"/>
          </w:tcPr>
          <w:p w14:paraId="5A2E7AD0" w14:textId="77777777" w:rsidR="00D20926" w:rsidRPr="00066426" w:rsidRDefault="00D20926" w:rsidP="00CA4491">
            <w:pPr>
              <w:jc w:val="center"/>
              <w:rPr>
                <w:color w:val="000000"/>
                <w:lang w:val="ru-RU"/>
                <w:rPrChange w:id="2527" w:author="Shuba, Irina V" w:date="2020-01-13T14:24:00Z">
                  <w:rPr>
                    <w:color w:val="000000"/>
                  </w:rPr>
                </w:rPrChange>
              </w:rPr>
            </w:pPr>
            <w:r>
              <w:rPr>
                <w:color w:val="000000"/>
              </w:rPr>
              <w:t>NVARCHAR</w:t>
            </w:r>
            <w:r w:rsidRPr="00F918AE">
              <w:rPr>
                <w:color w:val="000000"/>
                <w:lang w:val="ru-RU"/>
              </w:rPr>
              <w:t xml:space="preserve"> (</w:t>
            </w:r>
            <w:r w:rsidRPr="00066426">
              <w:rPr>
                <w:color w:val="000000"/>
                <w:lang w:val="ru-RU"/>
                <w:rPrChange w:id="2528" w:author="Shuba, Irina V" w:date="2020-01-13T14:24:00Z">
                  <w:rPr>
                    <w:color w:val="000000"/>
                  </w:rPr>
                </w:rPrChange>
              </w:rPr>
              <w:t>50)</w:t>
            </w:r>
          </w:p>
        </w:tc>
        <w:tc>
          <w:tcPr>
            <w:tcW w:w="1843" w:type="dxa"/>
          </w:tcPr>
          <w:p w14:paraId="442A6B55" w14:textId="77777777" w:rsidR="00D20926" w:rsidRDefault="00D20926" w:rsidP="00CA4491">
            <w:pPr>
              <w:rPr>
                <w:color w:val="000000"/>
                <w:lang w:val="ru-RU"/>
              </w:rPr>
            </w:pPr>
            <w:r w:rsidRPr="00783108">
              <w:rPr>
                <w:color w:val="000000"/>
                <w:lang w:val="ru-RU"/>
              </w:rPr>
              <w:t>Ручной</w:t>
            </w:r>
          </w:p>
        </w:tc>
        <w:tc>
          <w:tcPr>
            <w:tcW w:w="2693" w:type="dxa"/>
          </w:tcPr>
          <w:p w14:paraId="2A6479B1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  <w:tr w:rsidR="00D20926" w:rsidRPr="008E4867" w14:paraId="1C8EED19" w14:textId="77777777" w:rsidTr="00CA4491">
        <w:tc>
          <w:tcPr>
            <w:tcW w:w="2122" w:type="dxa"/>
          </w:tcPr>
          <w:p w14:paraId="0A79BE8D" w14:textId="77777777" w:rsidR="00D20926" w:rsidRDefault="00D20926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Пользователь – сдача по письму</w:t>
            </w:r>
          </w:p>
        </w:tc>
        <w:tc>
          <w:tcPr>
            <w:tcW w:w="1417" w:type="dxa"/>
          </w:tcPr>
          <w:p w14:paraId="7B8FE316" w14:textId="77777777" w:rsidR="00D20926" w:rsidRPr="00066426" w:rsidRDefault="00D20926" w:rsidP="00CA4491">
            <w:pPr>
              <w:jc w:val="center"/>
              <w:rPr>
                <w:color w:val="000000"/>
                <w:lang w:val="ru-RU"/>
                <w:rPrChange w:id="2529" w:author="Shuba, Irina V" w:date="2020-01-13T14:24:00Z">
                  <w:rPr>
                    <w:color w:val="000000"/>
                  </w:rPr>
                </w:rPrChange>
              </w:rPr>
            </w:pPr>
            <w:r>
              <w:rPr>
                <w:color w:val="000000"/>
              </w:rPr>
              <w:t>im</w:t>
            </w:r>
            <w:r w:rsidRPr="00F918AE"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pol</w:t>
            </w:r>
            <w:r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list</w:t>
            </w:r>
          </w:p>
        </w:tc>
        <w:tc>
          <w:tcPr>
            <w:tcW w:w="1843" w:type="dxa"/>
          </w:tcPr>
          <w:p w14:paraId="5A07C837" w14:textId="77777777" w:rsidR="00D20926" w:rsidRPr="0028154C" w:rsidRDefault="00D20926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NVARCHAR</w:t>
            </w:r>
            <w:r w:rsidRPr="00F918AE">
              <w:rPr>
                <w:color w:val="000000"/>
                <w:lang w:val="ru-RU"/>
              </w:rPr>
              <w:t xml:space="preserve"> (</w:t>
            </w:r>
            <w:r>
              <w:rPr>
                <w:color w:val="000000"/>
              </w:rPr>
              <w:t>30)</w:t>
            </w:r>
          </w:p>
        </w:tc>
        <w:tc>
          <w:tcPr>
            <w:tcW w:w="1843" w:type="dxa"/>
          </w:tcPr>
          <w:p w14:paraId="7798BE51" w14:textId="77777777" w:rsidR="00D20926" w:rsidRPr="00F47D17" w:rsidRDefault="00D20926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39CA2F8C" w14:textId="77777777" w:rsidR="00D20926" w:rsidRPr="00D36AE1" w:rsidRDefault="00D20926" w:rsidP="00CA4491">
            <w:pPr>
              <w:rPr>
                <w:color w:val="000000"/>
                <w:lang w:val="ru-RU"/>
              </w:rPr>
            </w:pPr>
          </w:p>
        </w:tc>
      </w:tr>
    </w:tbl>
    <w:p w14:paraId="322A8664" w14:textId="77777777" w:rsidR="00D20926" w:rsidRDefault="00D20926" w:rsidP="00D20926">
      <w:pPr>
        <w:ind w:firstLine="708"/>
        <w:rPr>
          <w:rFonts w:ascii="Times New Roman" w:hAnsi="Times New Roman"/>
          <w:highlight w:val="red"/>
          <w:lang w:val="ru-RU"/>
        </w:rPr>
      </w:pPr>
    </w:p>
    <w:p w14:paraId="2472678C" w14:textId="77777777" w:rsidR="00D20926" w:rsidRPr="003529DC" w:rsidRDefault="00D20926" w:rsidP="00D20926">
      <w:pPr>
        <w:pStyle w:val="3"/>
        <w:numPr>
          <w:ilvl w:val="2"/>
          <w:numId w:val="34"/>
        </w:numPr>
        <w:jc w:val="center"/>
        <w:rPr>
          <w:rFonts w:ascii="Times New Roman" w:hAnsi="Times New Roman"/>
          <w:sz w:val="14"/>
          <w:szCs w:val="16"/>
          <w:lang w:val="ru-RU"/>
        </w:rPr>
      </w:pPr>
      <w:bookmarkStart w:id="2530" w:name="_Toc497895144"/>
      <w:r w:rsidRPr="003529DC">
        <w:rPr>
          <w:rFonts w:ascii="Times New Roman" w:hAnsi="Times New Roman"/>
          <w:color w:val="auto"/>
          <w:szCs w:val="28"/>
          <w:lang w:val="ru-RU"/>
        </w:rPr>
        <w:t>Ввод данных</w:t>
      </w:r>
      <w:r w:rsidRPr="003529DC">
        <w:rPr>
          <w:rFonts w:ascii="Times New Roman" w:hAnsi="Times New Roman"/>
          <w:color w:val="auto"/>
          <w:lang w:val="ru-RU"/>
        </w:rPr>
        <w:t xml:space="preserve"> на прибывший поезд</w:t>
      </w:r>
      <w:bookmarkEnd w:id="2530"/>
      <w:r w:rsidRPr="003529DC">
        <w:rPr>
          <w:rFonts w:ascii="Times New Roman" w:hAnsi="Times New Roman"/>
          <w:color w:val="auto"/>
          <w:lang w:val="ru-RU"/>
        </w:rPr>
        <w:t xml:space="preserve"> работниками структурных подразделений</w:t>
      </w:r>
    </w:p>
    <w:p w14:paraId="53FB28B2" w14:textId="77777777" w:rsidR="00D20926" w:rsidRPr="00B95D2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B95D2D">
        <w:rPr>
          <w:rFonts w:ascii="Times New Roman" w:hAnsi="Times New Roman"/>
          <w:szCs w:val="28"/>
          <w:lang w:val="ru-RU"/>
        </w:rPr>
        <w:t xml:space="preserve">Кроме основного </w:t>
      </w:r>
      <w:r w:rsidRPr="00B95D2D">
        <w:rPr>
          <w:rFonts w:ascii="Times New Roman" w:hAnsi="Times New Roman"/>
          <w:lang w:val="ru-RU"/>
        </w:rPr>
        <w:t xml:space="preserve">ввода данных по вагонам прибывшего поезда, есть ещё </w:t>
      </w:r>
      <w:r>
        <w:rPr>
          <w:rFonts w:ascii="Times New Roman" w:hAnsi="Times New Roman"/>
          <w:lang w:val="ru-RU"/>
        </w:rPr>
        <w:t>дополнительный</w:t>
      </w:r>
      <w:r w:rsidRPr="00B95D2D">
        <w:rPr>
          <w:rFonts w:ascii="Times New Roman" w:hAnsi="Times New Roman"/>
          <w:lang w:val="ru-RU"/>
        </w:rPr>
        <w:t xml:space="preserve"> ввод данных </w:t>
      </w:r>
      <w:r>
        <w:rPr>
          <w:rFonts w:ascii="Times New Roman" w:hAnsi="Times New Roman"/>
          <w:lang w:val="ru-RU"/>
        </w:rPr>
        <w:t xml:space="preserve">на </w:t>
      </w:r>
      <w:r w:rsidRPr="00B95D2D">
        <w:rPr>
          <w:rFonts w:ascii="Times New Roman" w:hAnsi="Times New Roman"/>
          <w:lang w:val="ru-RU"/>
        </w:rPr>
        <w:t>прибывш</w:t>
      </w:r>
      <w:r>
        <w:rPr>
          <w:rFonts w:ascii="Times New Roman" w:hAnsi="Times New Roman"/>
          <w:lang w:val="ru-RU"/>
        </w:rPr>
        <w:t>ий</w:t>
      </w:r>
      <w:r w:rsidRPr="00B95D2D">
        <w:rPr>
          <w:rFonts w:ascii="Times New Roman" w:hAnsi="Times New Roman"/>
          <w:lang w:val="ru-RU"/>
        </w:rPr>
        <w:t xml:space="preserve"> поезд:</w:t>
      </w:r>
    </w:p>
    <w:p w14:paraId="65550F66" w14:textId="77777777" w:rsidR="00D20926" w:rsidRPr="0045494D" w:rsidRDefault="00D20926" w:rsidP="00D2092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</w:t>
      </w:r>
      <w:r w:rsidRPr="0045494D">
        <w:rPr>
          <w:rFonts w:ascii="Times New Roman" w:hAnsi="Times New Roman"/>
        </w:rPr>
        <w:t>вод</w:t>
      </w:r>
      <w:r>
        <w:rPr>
          <w:rFonts w:ascii="Times New Roman" w:hAnsi="Times New Roman"/>
          <w:lang w:val="ru-RU"/>
        </w:rPr>
        <w:t xml:space="preserve"> данных</w:t>
      </w:r>
      <w:r w:rsidRPr="0045494D">
        <w:rPr>
          <w:rFonts w:ascii="Times New Roman" w:hAnsi="Times New Roman"/>
        </w:rPr>
        <w:t xml:space="preserve"> для ВАГОННИКА;</w:t>
      </w:r>
    </w:p>
    <w:p w14:paraId="0B3CBAFD" w14:textId="77777777" w:rsidR="00D20926" w:rsidRPr="0045494D" w:rsidRDefault="00D20926" w:rsidP="00D2092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>
        <w:rPr>
          <w:rFonts w:ascii="Times New Roman" w:hAnsi="Times New Roman"/>
          <w:lang w:val="ru-RU"/>
        </w:rPr>
        <w:t>Ввод данных по ЗААДРЕСОВКЕ</w:t>
      </w:r>
      <w:r w:rsidRPr="0045494D">
        <w:rPr>
          <w:rFonts w:ascii="Times New Roman" w:hAnsi="Times New Roman"/>
        </w:rPr>
        <w:t>;</w:t>
      </w:r>
    </w:p>
    <w:p w14:paraId="33DE23D9" w14:textId="77777777" w:rsidR="00D20926" w:rsidRPr="0045494D" w:rsidRDefault="00D20926" w:rsidP="00D2092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Ввод данных </w:t>
      </w:r>
      <w:r w:rsidRPr="0045494D">
        <w:rPr>
          <w:rFonts w:ascii="Times New Roman" w:hAnsi="Times New Roman"/>
        </w:rPr>
        <w:t xml:space="preserve"> на </w:t>
      </w:r>
      <w:r>
        <w:rPr>
          <w:rFonts w:ascii="Times New Roman" w:hAnsi="Times New Roman"/>
          <w:lang w:val="ru-RU"/>
        </w:rPr>
        <w:t>ЛОМ</w:t>
      </w:r>
      <w:r w:rsidRPr="0045494D">
        <w:rPr>
          <w:rFonts w:ascii="Times New Roman" w:hAnsi="Times New Roman"/>
        </w:rPr>
        <w:t>;</w:t>
      </w:r>
    </w:p>
    <w:p w14:paraId="6C120E8D" w14:textId="77777777" w:rsidR="00D20926" w:rsidRDefault="00D20926" w:rsidP="00D2092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</w:rPr>
        <w:t xml:space="preserve">Вагоны без </w:t>
      </w:r>
      <w:r>
        <w:rPr>
          <w:rFonts w:ascii="Times New Roman" w:hAnsi="Times New Roman"/>
          <w:lang w:val="ru-RU"/>
        </w:rPr>
        <w:t>ЗААДРЕСОВКИ</w:t>
      </w:r>
      <w:r>
        <w:rPr>
          <w:rFonts w:ascii="Times New Roman" w:hAnsi="Times New Roman"/>
        </w:rPr>
        <w:t>;</w:t>
      </w:r>
    </w:p>
    <w:p w14:paraId="0BC52572" w14:textId="77777777" w:rsidR="00D20926" w:rsidRPr="00B95D2D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В</w:t>
      </w:r>
      <w:r w:rsidRPr="00B95D2D">
        <w:rPr>
          <w:rFonts w:ascii="Times New Roman" w:hAnsi="Times New Roman"/>
          <w:lang w:val="ru-RU"/>
        </w:rPr>
        <w:t>вод данных прибывшего поезда предназначен для ввода ограниченного количества данных с помощью формы ввода «Информация по поезду».</w:t>
      </w:r>
    </w:p>
    <w:p w14:paraId="253A4162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Н</w:t>
      </w:r>
      <w:r w:rsidRPr="00B95D2D">
        <w:rPr>
          <w:rFonts w:ascii="Times New Roman" w:hAnsi="Times New Roman"/>
          <w:lang w:val="ru-RU"/>
        </w:rPr>
        <w:t xml:space="preserve">еобходимо выбрать соответствующий пункт подменю «Ввод данных». При этом загрузится </w:t>
      </w:r>
      <w:r w:rsidRPr="00B95D2D">
        <w:rPr>
          <w:rFonts w:ascii="Times New Roman" w:hAnsi="Times New Roman"/>
          <w:szCs w:val="28"/>
          <w:lang w:val="ru-RU"/>
        </w:rPr>
        <w:t xml:space="preserve">форма ввода </w:t>
      </w:r>
      <w:r w:rsidRPr="00B95D2D">
        <w:rPr>
          <w:rFonts w:ascii="Times New Roman" w:hAnsi="Times New Roman"/>
          <w:lang w:val="ru-RU"/>
        </w:rPr>
        <w:t>«Поезда по прибытию» с соответствующей надписью в титуле формы</w:t>
      </w:r>
      <w:r>
        <w:rPr>
          <w:rFonts w:ascii="Times New Roman" w:hAnsi="Times New Roman"/>
          <w:lang w:val="ru-RU"/>
        </w:rPr>
        <w:t>.</w:t>
      </w:r>
    </w:p>
    <w:p w14:paraId="46EB2491" w14:textId="77777777" w:rsidR="00D20926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szCs w:val="28"/>
          <w:lang w:val="ru-RU"/>
        </w:rPr>
        <w:t xml:space="preserve">Заблокированы кнопки «Добавить» </w:t>
      </w:r>
      <w:r w:rsidRPr="00B95D2D">
        <w:rPr>
          <w:rFonts w:ascii="Times New Roman" w:hAnsi="Times New Roman"/>
          <w:szCs w:val="28"/>
          <w:lang w:val="ru-RU"/>
        </w:rPr>
        <w:t>и «Удалить»</w:t>
      </w:r>
      <w:r w:rsidRPr="00B95D2D">
        <w:rPr>
          <w:rFonts w:ascii="Times New Roman" w:hAnsi="Times New Roman"/>
          <w:lang w:val="ru-RU"/>
        </w:rPr>
        <w:t>. Будет возможность только выбрать нужный заголовок поезда и нажать клавишу «</w:t>
      </w:r>
      <w:r w:rsidRPr="0045494D">
        <w:rPr>
          <w:rFonts w:ascii="Times New Roman" w:hAnsi="Times New Roman"/>
        </w:rPr>
        <w:t>Enter</w:t>
      </w:r>
      <w:r w:rsidRPr="00B95D2D">
        <w:rPr>
          <w:rFonts w:ascii="Times New Roman" w:hAnsi="Times New Roman"/>
          <w:lang w:val="ru-RU"/>
        </w:rPr>
        <w:t>» на клавиатуре. В результате чего загрузится форма ввода «Информация по поезду» с выбранным режимом ввода.</w:t>
      </w:r>
    </w:p>
    <w:p w14:paraId="45E6B1F5" w14:textId="77777777" w:rsidR="00D20926" w:rsidRDefault="00D20926" w:rsidP="00D20926">
      <w:pPr>
        <w:spacing w:after="80"/>
        <w:ind w:firstLine="454"/>
        <w:jc w:val="both"/>
        <w:rPr>
          <w:ins w:id="2531" w:author="Shuba, Irina V" w:date="2020-01-13T15:23:00Z"/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</w:t>
      </w:r>
      <w:r w:rsidRPr="009B6360">
        <w:rPr>
          <w:rFonts w:ascii="Times New Roman" w:hAnsi="Times New Roman"/>
          <w:lang w:val="ru-RU"/>
        </w:rPr>
        <w:t>анная форма ввода, в отличие от основной формы ввода, ограничена по функциональности:</w:t>
      </w:r>
    </w:p>
    <w:p w14:paraId="5C52D1D4" w14:textId="500237A4" w:rsidR="00D95D8B" w:rsidRPr="009B6360" w:rsidRDefault="00D95D8B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ins w:id="2532" w:author="Shuba, Irina V" w:date="2020-01-13T15:23:00Z">
        <w:r>
          <w:rPr>
            <w:rFonts w:ascii="Times New Roman" w:hAnsi="Times New Roman"/>
            <w:lang w:val="ru-RU"/>
          </w:rPr>
          <w:t>На первоначальном этапе внедрения</w:t>
        </w:r>
      </w:ins>
      <w:ins w:id="2533" w:author="Shuba, Irina V" w:date="2020-01-13T15:24:00Z">
        <w:r>
          <w:rPr>
            <w:rFonts w:ascii="Times New Roman" w:hAnsi="Times New Roman"/>
            <w:lang w:val="ru-RU"/>
          </w:rPr>
          <w:t>,</w:t>
        </w:r>
      </w:ins>
      <w:ins w:id="2534" w:author="Shuba, Irina V" w:date="2020-01-13T15:23:00Z">
        <w:r>
          <w:rPr>
            <w:rFonts w:ascii="Times New Roman" w:hAnsi="Times New Roman"/>
            <w:lang w:val="ru-RU"/>
          </w:rPr>
          <w:t xml:space="preserve"> </w:t>
        </w:r>
      </w:ins>
      <w:ins w:id="2535" w:author="Shuba, Irina V" w:date="2020-01-13T15:24:00Z">
        <w:r>
          <w:rPr>
            <w:rFonts w:ascii="Times New Roman" w:hAnsi="Times New Roman"/>
            <w:lang w:val="ru-RU"/>
          </w:rPr>
          <w:t xml:space="preserve">предоставить </w:t>
        </w:r>
      </w:ins>
      <w:ins w:id="2536" w:author="Shuba, Irina V" w:date="2020-01-13T15:23:00Z">
        <w:r>
          <w:rPr>
            <w:rFonts w:ascii="Times New Roman" w:hAnsi="Times New Roman"/>
            <w:lang w:val="ru-RU"/>
          </w:rPr>
          <w:t xml:space="preserve"> возможность ввода данны</w:t>
        </w:r>
      </w:ins>
      <w:ins w:id="2537" w:author="Shuba, Irina V" w:date="2020-01-13T15:25:00Z">
        <w:r>
          <w:rPr>
            <w:rFonts w:ascii="Times New Roman" w:hAnsi="Times New Roman"/>
            <w:lang w:val="ru-RU"/>
          </w:rPr>
          <w:t>х</w:t>
        </w:r>
      </w:ins>
      <w:ins w:id="2538" w:author="Shuba, Irina V" w:date="2020-01-13T15:23:00Z">
        <w:r>
          <w:rPr>
            <w:rFonts w:ascii="Times New Roman" w:hAnsi="Times New Roman"/>
            <w:lang w:val="ru-RU"/>
          </w:rPr>
          <w:t xml:space="preserve"> и для приемосдатчика груза и багажа</w:t>
        </w:r>
      </w:ins>
      <w:ins w:id="2539" w:author="Shuba, Irina V" w:date="2020-01-13T15:24:00Z">
        <w:r>
          <w:rPr>
            <w:rFonts w:ascii="Times New Roman" w:hAnsi="Times New Roman"/>
            <w:lang w:val="ru-RU"/>
          </w:rPr>
          <w:t>, до момента разработки и  утверждения регламента по распределению ролей</w:t>
        </w:r>
      </w:ins>
      <w:ins w:id="2540" w:author="Shuba, Irina V" w:date="2020-01-13T15:23:00Z">
        <w:r>
          <w:rPr>
            <w:rFonts w:ascii="Times New Roman" w:hAnsi="Times New Roman"/>
            <w:lang w:val="ru-RU"/>
          </w:rPr>
          <w:t>.</w:t>
        </w:r>
      </w:ins>
    </w:p>
    <w:p w14:paraId="3E45D155" w14:textId="77777777" w:rsidR="00D20926" w:rsidRPr="0045494D" w:rsidRDefault="00D20926" w:rsidP="00D20926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</w:t>
      </w:r>
      <w:r w:rsidRPr="0045494D">
        <w:rPr>
          <w:rFonts w:ascii="Times New Roman" w:hAnsi="Times New Roman"/>
        </w:rPr>
        <w:t>вод</w:t>
      </w:r>
      <w:r>
        <w:rPr>
          <w:rFonts w:ascii="Times New Roman" w:hAnsi="Times New Roman"/>
          <w:lang w:val="ru-RU"/>
        </w:rPr>
        <w:t xml:space="preserve"> данных</w:t>
      </w:r>
      <w:r w:rsidRPr="0045494D">
        <w:rPr>
          <w:rFonts w:ascii="Times New Roman" w:hAnsi="Times New Roman"/>
        </w:rPr>
        <w:t xml:space="preserve"> для ВАГОННИКА;</w:t>
      </w:r>
    </w:p>
    <w:p w14:paraId="177C6EBE" w14:textId="3ED71524" w:rsidR="00D20926" w:rsidRPr="009B6360" w:rsidRDefault="00D20926" w:rsidP="00D20926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9B6360">
        <w:rPr>
          <w:rFonts w:ascii="Times New Roman" w:hAnsi="Times New Roman"/>
          <w:szCs w:val="28"/>
          <w:lang w:val="ru-RU"/>
        </w:rPr>
        <w:t xml:space="preserve">Для </w:t>
      </w:r>
      <w:r>
        <w:rPr>
          <w:rFonts w:ascii="Times New Roman" w:hAnsi="Times New Roman"/>
          <w:szCs w:val="28"/>
          <w:lang w:val="ru-RU"/>
        </w:rPr>
        <w:t>внесения информации на</w:t>
      </w:r>
      <w:r w:rsidR="00FD1049">
        <w:rPr>
          <w:rFonts w:ascii="Times New Roman" w:hAnsi="Times New Roman"/>
          <w:szCs w:val="28"/>
          <w:lang w:val="ru-RU"/>
        </w:rPr>
        <w:t xml:space="preserve"> </w:t>
      </w:r>
      <w:r w:rsidRPr="009B6360">
        <w:rPr>
          <w:rFonts w:ascii="Times New Roman" w:hAnsi="Times New Roman"/>
          <w:szCs w:val="28"/>
          <w:lang w:val="ru-RU"/>
        </w:rPr>
        <w:t>вагон поезда вагонником</w:t>
      </w:r>
      <w:r>
        <w:rPr>
          <w:rFonts w:ascii="Times New Roman" w:hAnsi="Times New Roman"/>
          <w:szCs w:val="28"/>
          <w:lang w:val="ru-RU"/>
        </w:rPr>
        <w:t xml:space="preserve"> </w:t>
      </w:r>
      <w:r w:rsidRPr="009B6360">
        <w:rPr>
          <w:rFonts w:ascii="Times New Roman" w:hAnsi="Times New Roman"/>
          <w:szCs w:val="28"/>
          <w:lang w:val="ru-RU"/>
        </w:rPr>
        <w:t xml:space="preserve">предназначена форма ввода </w:t>
      </w:r>
      <w:r w:rsidRPr="009B6360">
        <w:rPr>
          <w:rFonts w:ascii="Times New Roman" w:hAnsi="Times New Roman"/>
          <w:lang w:val="ru-RU"/>
        </w:rPr>
        <w:t xml:space="preserve">«Информация по поезду прибытия </w:t>
      </w:r>
      <w:r>
        <w:rPr>
          <w:rFonts w:ascii="Times New Roman" w:hAnsi="Times New Roman"/>
          <w:lang w:val="ru-RU"/>
        </w:rPr>
        <w:t>–</w:t>
      </w:r>
      <w:r w:rsidRPr="009B6360">
        <w:rPr>
          <w:rFonts w:ascii="Times New Roman" w:hAnsi="Times New Roman"/>
          <w:lang w:val="ru-RU"/>
        </w:rPr>
        <w:t xml:space="preserve"> </w:t>
      </w:r>
      <w:r>
        <w:rPr>
          <w:rFonts w:ascii="Times New Roman" w:hAnsi="Times New Roman"/>
          <w:lang w:val="ru-RU"/>
        </w:rPr>
        <w:t xml:space="preserve">Ввод данных </w:t>
      </w:r>
      <w:r w:rsidRPr="009B6360">
        <w:rPr>
          <w:rFonts w:ascii="Times New Roman" w:hAnsi="Times New Roman"/>
          <w:lang w:val="ru-RU"/>
        </w:rPr>
        <w:t>для ВАГОННИКА»:</w:t>
      </w:r>
    </w:p>
    <w:p w14:paraId="1BB11FBB" w14:textId="4F9E2D9C" w:rsidR="00D20926" w:rsidRPr="00D95D8B" w:rsidRDefault="00D95D8B">
      <w:pPr>
        <w:pStyle w:val="a5"/>
        <w:numPr>
          <w:ilvl w:val="0"/>
          <w:numId w:val="27"/>
        </w:numPr>
        <w:spacing w:after="80"/>
        <w:ind w:left="1134" w:hanging="567"/>
        <w:jc w:val="both"/>
        <w:rPr>
          <w:rFonts w:ascii="Times New Roman" w:hAnsi="Times New Roman"/>
          <w:szCs w:val="28"/>
          <w:lang w:val="ru-RU"/>
          <w:rPrChange w:id="2541" w:author="Shuba, Irina V" w:date="2020-01-13T15:29:00Z">
            <w:rPr>
              <w:lang w:val="ru-RU"/>
            </w:rPr>
          </w:rPrChange>
        </w:rPr>
        <w:pPrChange w:id="2542" w:author="Shuba, Irina V" w:date="2020-01-13T15:29:00Z">
          <w:pPr>
            <w:spacing w:after="80"/>
            <w:ind w:left="1077"/>
            <w:jc w:val="both"/>
          </w:pPr>
        </w:pPrChange>
      </w:pPr>
      <w:ins w:id="2543" w:author="Shuba, Irina V" w:date="2020-01-13T15:29:00Z">
        <w:r w:rsidRPr="00D95D8B">
          <w:rPr>
            <w:rFonts w:ascii="Times New Roman" w:hAnsi="Times New Roman"/>
            <w:spacing w:val="0"/>
            <w:sz w:val="24"/>
            <w:szCs w:val="28"/>
            <w:lang w:val="ru-RU"/>
            <w:rPrChange w:id="2544" w:author="Shuba, Irina V" w:date="2020-01-13T15:29:00Z">
              <w:rPr>
                <w:lang w:val="ru-RU"/>
              </w:rPr>
            </w:rPrChange>
          </w:rPr>
          <w:t xml:space="preserve">Выбрать  № поезда и нажать  кнопку «Изменить»  на форме поля « Перечень вагонов» </w:t>
        </w:r>
      </w:ins>
      <w:del w:id="2545" w:author="Shuba, Irina V" w:date="2020-01-13T15:29:00Z">
        <w:r w:rsidR="00D20926" w:rsidRPr="00D95D8B" w:rsidDel="00D95D8B">
          <w:rPr>
            <w:rFonts w:ascii="Times New Roman" w:hAnsi="Times New Roman"/>
            <w:spacing w:val="0"/>
            <w:sz w:val="24"/>
            <w:szCs w:val="28"/>
            <w:lang w:val="ru-RU"/>
            <w:rPrChange w:id="2546" w:author="Shuba, Irina V" w:date="2020-01-13T15:29:00Z">
              <w:rPr>
                <w:lang w:val="ru-RU"/>
              </w:rPr>
            </w:rPrChange>
          </w:rPr>
          <w:delText xml:space="preserve">При активации кнопки «Изменить» </w:delText>
        </w:r>
      </w:del>
      <w:r w:rsidR="00D20926" w:rsidRPr="00D95D8B">
        <w:rPr>
          <w:rFonts w:ascii="Times New Roman" w:hAnsi="Times New Roman"/>
          <w:spacing w:val="0"/>
          <w:sz w:val="24"/>
          <w:szCs w:val="28"/>
          <w:lang w:val="ru-RU"/>
          <w:rPrChange w:id="2547" w:author="Shuba, Irina V" w:date="2020-01-13T15:29:00Z">
            <w:rPr>
              <w:lang w:val="ru-RU"/>
            </w:rPr>
          </w:rPrChange>
        </w:rPr>
        <w:t>все поля ввода в области формы «Информация по вагону» заблокированы, кроме:</w:t>
      </w:r>
    </w:p>
    <w:p w14:paraId="751AFEF4" w14:textId="77777777" w:rsidR="00D20926" w:rsidRPr="0045494D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</w:rPr>
        <w:t>Разметка;</w:t>
      </w:r>
    </w:p>
    <w:p w14:paraId="27B3D56C" w14:textId="77777777" w:rsidR="00D20926" w:rsidRPr="0045494D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</w:rPr>
        <w:t>Грузоподъёмность;</w:t>
      </w:r>
    </w:p>
    <w:p w14:paraId="390F5099" w14:textId="77777777" w:rsidR="00D20926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</w:rPr>
      </w:pPr>
      <w:commentRangeStart w:id="2548"/>
      <w:r w:rsidRPr="0045494D">
        <w:rPr>
          <w:rFonts w:ascii="Times New Roman" w:hAnsi="Times New Roman"/>
        </w:rPr>
        <w:t>Тип вагона</w:t>
      </w:r>
      <w:commentRangeEnd w:id="2548"/>
      <w:r w:rsidR="007743C6">
        <w:rPr>
          <w:rStyle w:val="aff2"/>
        </w:rPr>
        <w:commentReference w:id="2548"/>
      </w:r>
      <w:r w:rsidRPr="0045494D">
        <w:rPr>
          <w:rFonts w:ascii="Times New Roman" w:hAnsi="Times New Roman"/>
        </w:rPr>
        <w:t>.</w:t>
      </w:r>
    </w:p>
    <w:p w14:paraId="1B93D88C" w14:textId="77777777" w:rsidR="00D20926" w:rsidRPr="009B6360" w:rsidRDefault="00D20926" w:rsidP="00D20926">
      <w:pPr>
        <w:pStyle w:val="a5"/>
        <w:numPr>
          <w:ilvl w:val="0"/>
          <w:numId w:val="12"/>
        </w:numPr>
        <w:tabs>
          <w:tab w:val="left" w:pos="1276"/>
          <w:tab w:val="left" w:pos="4536"/>
        </w:tabs>
        <w:spacing w:after="80"/>
        <w:jc w:val="both"/>
        <w:rPr>
          <w:rFonts w:ascii="Times New Roman" w:hAnsi="Times New Roman"/>
          <w:spacing w:val="0"/>
          <w:sz w:val="24"/>
          <w:szCs w:val="24"/>
        </w:rPr>
      </w:pPr>
      <w:r w:rsidRPr="009B6360">
        <w:rPr>
          <w:rFonts w:ascii="Times New Roman" w:hAnsi="Times New Roman"/>
          <w:spacing w:val="0"/>
          <w:sz w:val="24"/>
          <w:szCs w:val="24"/>
        </w:rPr>
        <w:t>Ввод данных по ЗААДРЕСОВКЕ;</w:t>
      </w:r>
    </w:p>
    <w:p w14:paraId="11E739F8" w14:textId="355C4C34" w:rsidR="00D20926" w:rsidRDefault="00D20926">
      <w:pPr>
        <w:spacing w:after="80"/>
        <w:ind w:firstLine="454"/>
        <w:jc w:val="both"/>
        <w:rPr>
          <w:rFonts w:ascii="Times New Roman" w:hAnsi="Times New Roman"/>
          <w:lang w:val="ru-RU"/>
        </w:rPr>
        <w:pPrChange w:id="2549" w:author="Shuba, Irina V" w:date="2020-01-13T14:30:00Z">
          <w:pPr>
            <w:ind w:firstLine="708"/>
          </w:pPr>
        </w:pPrChange>
      </w:pPr>
      <w:commentRangeStart w:id="2550"/>
      <w:r w:rsidRPr="009B6360">
        <w:rPr>
          <w:rFonts w:ascii="Times New Roman" w:hAnsi="Times New Roman"/>
          <w:szCs w:val="28"/>
          <w:lang w:val="ru-RU"/>
        </w:rPr>
        <w:t>Для</w:t>
      </w:r>
      <w:r>
        <w:rPr>
          <w:rFonts w:ascii="Times New Roman" w:hAnsi="Times New Roman"/>
          <w:szCs w:val="28"/>
          <w:lang w:val="ru-RU"/>
        </w:rPr>
        <w:t xml:space="preserve">  внесения информации на </w:t>
      </w:r>
      <w:r w:rsidRPr="009B6360">
        <w:rPr>
          <w:rFonts w:ascii="Times New Roman" w:hAnsi="Times New Roman"/>
          <w:szCs w:val="28"/>
          <w:lang w:val="ru-RU"/>
        </w:rPr>
        <w:t xml:space="preserve"> вагон поезда работником </w:t>
      </w:r>
      <w:r>
        <w:rPr>
          <w:rFonts w:ascii="Times New Roman" w:hAnsi="Times New Roman"/>
          <w:szCs w:val="28"/>
          <w:lang w:val="ru-RU"/>
        </w:rPr>
        <w:t>дирекции по снабжению</w:t>
      </w:r>
      <w:r w:rsidRPr="009B6360">
        <w:rPr>
          <w:rFonts w:ascii="Times New Roman" w:hAnsi="Times New Roman"/>
          <w:szCs w:val="28"/>
          <w:lang w:val="ru-RU"/>
        </w:rPr>
        <w:t xml:space="preserve"> предназначена форма ввода </w:t>
      </w:r>
      <w:r w:rsidRPr="009B6360">
        <w:rPr>
          <w:rFonts w:ascii="Times New Roman" w:hAnsi="Times New Roman"/>
          <w:lang w:val="ru-RU"/>
        </w:rPr>
        <w:t>«Информация по поезду прибытия –</w:t>
      </w:r>
      <w:r>
        <w:rPr>
          <w:rFonts w:ascii="Times New Roman" w:hAnsi="Times New Roman"/>
          <w:lang w:val="ru-RU"/>
        </w:rPr>
        <w:t>Ввод данных по ЗААДРЕСОВКЕ</w:t>
      </w:r>
      <w:r w:rsidRPr="009B6360">
        <w:rPr>
          <w:rFonts w:ascii="Times New Roman" w:hAnsi="Times New Roman"/>
          <w:lang w:val="ru-RU"/>
        </w:rPr>
        <w:t>»</w:t>
      </w:r>
      <w:ins w:id="2551" w:author="Shuba, Irina V" w:date="2020-01-13T14:30:00Z">
        <w:r w:rsidR="00BC51AD">
          <w:rPr>
            <w:rFonts w:ascii="Times New Roman" w:hAnsi="Times New Roman"/>
            <w:lang w:val="ru-RU"/>
          </w:rPr>
          <w:t>:</w:t>
        </w:r>
      </w:ins>
      <w:del w:id="2552" w:author="Shuba, Irina V" w:date="2020-01-13T14:30:00Z">
        <w:r w:rsidDel="00BC51AD">
          <w:rPr>
            <w:rFonts w:ascii="Times New Roman" w:hAnsi="Times New Roman"/>
            <w:lang w:val="ru-RU"/>
          </w:rPr>
          <w:delText>.</w:delText>
        </w:r>
      </w:del>
      <w:commentRangeEnd w:id="2550"/>
      <w:r w:rsidR="00D765D0">
        <w:rPr>
          <w:rStyle w:val="aff2"/>
        </w:rPr>
        <w:commentReference w:id="2550"/>
      </w:r>
      <w:ins w:id="2553" w:author="Shuba, Irina V" w:date="2020-01-13T14:30:00Z">
        <w:r w:rsidR="00BC51AD">
          <w:rPr>
            <w:rFonts w:ascii="Times New Roman" w:hAnsi="Times New Roman"/>
            <w:lang w:val="ru-RU"/>
          </w:rPr>
          <w:t xml:space="preserve"> </w:t>
        </w:r>
      </w:ins>
    </w:p>
    <w:p w14:paraId="6EA7A107" w14:textId="30EFE087" w:rsidR="00D20926" w:rsidRPr="009B6360" w:rsidRDefault="00D95D8B" w:rsidP="00D20926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ins w:id="2554" w:author="Shuba, Irina V" w:date="2020-01-13T15:28:00Z">
        <w:r>
          <w:rPr>
            <w:rFonts w:ascii="Times New Roman" w:hAnsi="Times New Roman"/>
            <w:szCs w:val="28"/>
            <w:lang w:val="ru-RU"/>
          </w:rPr>
          <w:t xml:space="preserve">Выбрать  № поезда и </w:t>
        </w:r>
      </w:ins>
      <w:del w:id="2555" w:author="Shuba, Irina V" w:date="2020-01-13T15:28:00Z">
        <w:r w:rsidR="00D20926" w:rsidRPr="009B6360" w:rsidDel="00D95D8B">
          <w:rPr>
            <w:rFonts w:ascii="Times New Roman" w:hAnsi="Times New Roman"/>
            <w:szCs w:val="28"/>
            <w:lang w:val="ru-RU"/>
          </w:rPr>
          <w:delText>При активации</w:delText>
        </w:r>
      </w:del>
      <w:ins w:id="2556" w:author="Shuba, Irina V" w:date="2020-01-13T15:28:00Z">
        <w:r>
          <w:rPr>
            <w:rFonts w:ascii="Times New Roman" w:hAnsi="Times New Roman"/>
            <w:szCs w:val="28"/>
            <w:lang w:val="ru-RU"/>
          </w:rPr>
          <w:t xml:space="preserve">нажать </w:t>
        </w:r>
      </w:ins>
      <w:r w:rsidR="00D20926" w:rsidRPr="009B6360">
        <w:rPr>
          <w:rFonts w:ascii="Times New Roman" w:hAnsi="Times New Roman"/>
          <w:szCs w:val="28"/>
          <w:lang w:val="ru-RU"/>
        </w:rPr>
        <w:t xml:space="preserve"> кнопк</w:t>
      </w:r>
      <w:del w:id="2557" w:author="Shuba, Irina V" w:date="2020-01-13T15:28:00Z">
        <w:r w:rsidR="00D20926" w:rsidRPr="009B6360" w:rsidDel="00D95D8B">
          <w:rPr>
            <w:rFonts w:ascii="Times New Roman" w:hAnsi="Times New Roman"/>
            <w:szCs w:val="28"/>
            <w:lang w:val="ru-RU"/>
          </w:rPr>
          <w:delText>и</w:delText>
        </w:r>
      </w:del>
      <w:ins w:id="2558" w:author="Shuba, Irina V" w:date="2020-01-13T15:28:00Z">
        <w:r>
          <w:rPr>
            <w:rFonts w:ascii="Times New Roman" w:hAnsi="Times New Roman"/>
            <w:szCs w:val="28"/>
            <w:lang w:val="ru-RU"/>
          </w:rPr>
          <w:t>у</w:t>
        </w:r>
      </w:ins>
      <w:r w:rsidR="00D20926" w:rsidRPr="009B6360">
        <w:rPr>
          <w:rFonts w:ascii="Times New Roman" w:hAnsi="Times New Roman"/>
          <w:szCs w:val="28"/>
          <w:lang w:val="ru-RU"/>
        </w:rPr>
        <w:t xml:space="preserve"> «Изменить» </w:t>
      </w:r>
      <w:ins w:id="2559" w:author="Shuba, Irina V" w:date="2020-01-13T15:28:00Z">
        <w:r>
          <w:rPr>
            <w:rFonts w:ascii="Times New Roman" w:hAnsi="Times New Roman"/>
            <w:szCs w:val="28"/>
            <w:lang w:val="ru-RU"/>
          </w:rPr>
          <w:t xml:space="preserve"> на форме поля « </w:t>
        </w:r>
      </w:ins>
      <w:ins w:id="2560" w:author="Shuba, Irina V" w:date="2020-01-13T15:29:00Z">
        <w:r>
          <w:rPr>
            <w:rFonts w:ascii="Times New Roman" w:hAnsi="Times New Roman"/>
            <w:szCs w:val="28"/>
            <w:lang w:val="ru-RU"/>
          </w:rPr>
          <w:t xml:space="preserve">Перечень вагонов» </w:t>
        </w:r>
      </w:ins>
      <w:r w:rsidR="00D20926" w:rsidRPr="009B6360">
        <w:rPr>
          <w:rFonts w:ascii="Times New Roman" w:hAnsi="Times New Roman"/>
          <w:szCs w:val="28"/>
          <w:lang w:val="ru-RU"/>
        </w:rPr>
        <w:t>все поля ввода в области формы «Информация по вагону» заблокированы, кроме :</w:t>
      </w:r>
    </w:p>
    <w:p w14:paraId="2FD983C1" w14:textId="1F8F46DB" w:rsidR="00D20926" w:rsidRPr="00BC51AD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  <w:rPrChange w:id="2561" w:author="Shuba, Irina V" w:date="2020-01-13T14:33:00Z">
            <w:rPr>
              <w:rFonts w:ascii="Times New Roman" w:hAnsi="Times New Roman"/>
            </w:rPr>
          </w:rPrChange>
        </w:rPr>
      </w:pPr>
      <w:r>
        <w:rPr>
          <w:rFonts w:ascii="Times New Roman" w:hAnsi="Times New Roman"/>
          <w:lang w:val="ru-RU"/>
        </w:rPr>
        <w:t xml:space="preserve">Код </w:t>
      </w:r>
      <w:del w:id="2562" w:author="Shuba, Irina V" w:date="2020-01-13T14:42:00Z">
        <w:r w:rsidDel="00442015">
          <w:rPr>
            <w:rFonts w:ascii="Times New Roman" w:hAnsi="Times New Roman"/>
            <w:lang w:val="ru-RU"/>
          </w:rPr>
          <w:delText>цеха</w:delText>
        </w:r>
      </w:del>
      <w:ins w:id="2563" w:author="Shuba, Irina V" w:date="2020-01-13T14:42:00Z">
        <w:r w:rsidR="00442015">
          <w:rPr>
            <w:rFonts w:ascii="Times New Roman" w:hAnsi="Times New Roman"/>
            <w:lang w:val="ru-RU"/>
          </w:rPr>
          <w:t>склада</w:t>
        </w:r>
      </w:ins>
      <w:del w:id="2564" w:author="Shuba, Irina V" w:date="2020-01-13T14:42:00Z">
        <w:r w:rsidDel="00442015">
          <w:rPr>
            <w:rFonts w:ascii="Times New Roman" w:hAnsi="Times New Roman"/>
            <w:lang w:val="ru-RU"/>
          </w:rPr>
          <w:delText>-получателя</w:delText>
        </w:r>
      </w:del>
      <w:ins w:id="2565" w:author="Shuba, Irina V" w:date="2020-01-13T14:33:00Z">
        <w:r w:rsidR="00BC51AD">
          <w:rPr>
            <w:rFonts w:ascii="Times New Roman" w:hAnsi="Times New Roman"/>
            <w:lang w:val="ru-RU"/>
          </w:rPr>
          <w:t xml:space="preserve"> по </w:t>
        </w:r>
        <w:r w:rsidR="00BC51AD">
          <w:rPr>
            <w:rFonts w:ascii="Times New Roman" w:hAnsi="Times New Roman"/>
          </w:rPr>
          <w:t>SAP</w:t>
        </w:r>
      </w:ins>
      <w:ins w:id="2566" w:author="Shuba, Irina V" w:date="2020-01-13T14:41:00Z">
        <w:r w:rsidR="00442015">
          <w:rPr>
            <w:rFonts w:ascii="Times New Roman" w:hAnsi="Times New Roman"/>
            <w:lang w:val="ru-RU"/>
          </w:rPr>
          <w:t xml:space="preserve"> ( </w:t>
        </w:r>
      </w:ins>
      <w:ins w:id="2567" w:author="Shuba, Irina V" w:date="2020-01-13T14:42:00Z">
        <w:r w:rsidR="00442015">
          <w:rPr>
            <w:rFonts w:ascii="Times New Roman" w:hAnsi="Times New Roman"/>
            <w:lang w:val="ru-RU"/>
          </w:rPr>
          <w:t>цех-получатель)</w:t>
        </w:r>
      </w:ins>
      <w:r w:rsidRPr="00BC51AD">
        <w:rPr>
          <w:rFonts w:ascii="Times New Roman" w:hAnsi="Times New Roman"/>
          <w:lang w:val="ru-RU"/>
          <w:rPrChange w:id="2568" w:author="Shuba, Irina V" w:date="2020-01-13T14:33:00Z">
            <w:rPr>
              <w:rFonts w:ascii="Times New Roman" w:hAnsi="Times New Roman"/>
            </w:rPr>
          </w:rPrChange>
        </w:rPr>
        <w:t>;</w:t>
      </w:r>
    </w:p>
    <w:p w14:paraId="46A0407B" w14:textId="547A6AD0" w:rsidR="00D20926" w:rsidRDefault="00BC51AD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569" w:author="Shuba, Irina V" w:date="2020-01-13T14:33:00Z">
        <w:r>
          <w:rPr>
            <w:rFonts w:ascii="Times New Roman" w:hAnsi="Times New Roman"/>
            <w:lang w:val="ru-RU"/>
          </w:rPr>
          <w:lastRenderedPageBreak/>
          <w:t>Наименование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</w:ins>
      <w:del w:id="2570" w:author="Shuba, Irina V" w:date="2020-01-13T14:33:00Z">
        <w:r w:rsidR="00D20926" w:rsidRPr="009B6360" w:rsidDel="00BC51AD">
          <w:rPr>
            <w:rFonts w:ascii="Times New Roman" w:hAnsi="Times New Roman"/>
            <w:lang w:val="ru-RU"/>
          </w:rPr>
          <w:delText xml:space="preserve">Код </w:delText>
        </w:r>
      </w:del>
      <w:del w:id="2571" w:author="Shuba, Irina V" w:date="2020-01-13T15:09:00Z">
        <w:r w:rsidR="00D20926" w:rsidRPr="009B6360" w:rsidDel="00EF5ADA">
          <w:rPr>
            <w:rFonts w:ascii="Times New Roman" w:hAnsi="Times New Roman"/>
            <w:lang w:val="ru-RU"/>
          </w:rPr>
          <w:delText>цеха-получателя</w:delText>
        </w:r>
      </w:del>
      <w:ins w:id="2572" w:author="Shuba, Irina V" w:date="2020-01-13T15:09:00Z">
        <w:r w:rsidR="00EF5ADA">
          <w:rPr>
            <w:rFonts w:ascii="Times New Roman" w:hAnsi="Times New Roman"/>
            <w:lang w:val="ru-RU"/>
          </w:rPr>
          <w:t xml:space="preserve"> склада ( цех – получател</w:t>
        </w:r>
      </w:ins>
      <w:ins w:id="2573" w:author="Shuba, Irina V" w:date="2020-01-13T15:37:00Z">
        <w:r w:rsidR="00840866">
          <w:rPr>
            <w:rFonts w:ascii="Times New Roman" w:hAnsi="Times New Roman"/>
            <w:lang w:val="ru-RU"/>
          </w:rPr>
          <w:t>ь</w:t>
        </w:r>
      </w:ins>
      <w:ins w:id="2574" w:author="Shuba, Irina V" w:date="2020-01-13T15:09:00Z">
        <w:r w:rsidR="00EF5ADA">
          <w:rPr>
            <w:rFonts w:ascii="Times New Roman" w:hAnsi="Times New Roman"/>
            <w:lang w:val="ru-RU"/>
          </w:rPr>
          <w:t xml:space="preserve">) </w:t>
        </w:r>
      </w:ins>
      <w:ins w:id="2575" w:author="Shuba, Irina V" w:date="2020-01-13T14:33:00Z">
        <w:r>
          <w:rPr>
            <w:rFonts w:ascii="Times New Roman" w:hAnsi="Times New Roman"/>
            <w:lang w:val="ru-RU"/>
          </w:rPr>
          <w:t xml:space="preserve">по </w:t>
        </w:r>
        <w:r>
          <w:rPr>
            <w:rFonts w:ascii="Times New Roman" w:hAnsi="Times New Roman"/>
          </w:rPr>
          <w:t>SAP</w:t>
        </w:r>
      </w:ins>
      <w:ins w:id="2576" w:author="Shuba, Irina V" w:date="2020-01-13T15:10:00Z">
        <w:r w:rsidR="00EF5ADA">
          <w:rPr>
            <w:rFonts w:ascii="Times New Roman" w:hAnsi="Times New Roman"/>
            <w:lang w:val="ru-RU"/>
          </w:rPr>
          <w:t xml:space="preserve"> ( автоматически с привязкой к коду)</w:t>
        </w:r>
      </w:ins>
      <w:del w:id="2577" w:author="Shuba, Irina V" w:date="2020-01-13T14:33:00Z">
        <w:r w:rsidR="00D20926" w:rsidRPr="009B6360" w:rsidDel="00BC51AD">
          <w:rPr>
            <w:rFonts w:ascii="Times New Roman" w:hAnsi="Times New Roman"/>
            <w:lang w:val="ru-RU"/>
          </w:rPr>
          <w:delText xml:space="preserve"> </w:delText>
        </w:r>
        <w:r w:rsidR="00D20926" w:rsidDel="00BC51AD">
          <w:rPr>
            <w:rFonts w:ascii="Times New Roman" w:hAnsi="Times New Roman"/>
            <w:lang w:val="ru-RU"/>
          </w:rPr>
          <w:delText xml:space="preserve">по </w:delText>
        </w:r>
        <w:r w:rsidR="00D20926" w:rsidDel="00BC51AD">
          <w:rPr>
            <w:rFonts w:ascii="Times New Roman" w:hAnsi="Times New Roman"/>
          </w:rPr>
          <w:delText>SAP</w:delText>
        </w:r>
      </w:del>
      <w:r w:rsidR="00D20926" w:rsidRPr="009B6360">
        <w:rPr>
          <w:rFonts w:ascii="Times New Roman" w:hAnsi="Times New Roman"/>
          <w:lang w:val="ru-RU"/>
        </w:rPr>
        <w:t>;</w:t>
      </w:r>
    </w:p>
    <w:p w14:paraId="0CD67F76" w14:textId="19425A7E" w:rsidR="00D20926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Наименование цеха-получателя</w:t>
      </w:r>
      <w:ins w:id="2578" w:author="Shuba, Irina V" w:date="2020-01-13T15:10:00Z">
        <w:r w:rsidR="00EF5ADA">
          <w:rPr>
            <w:rFonts w:ascii="Times New Roman" w:hAnsi="Times New Roman"/>
            <w:lang w:val="ru-RU"/>
          </w:rPr>
          <w:t xml:space="preserve"> (</w:t>
        </w:r>
      </w:ins>
      <w:ins w:id="2579" w:author="Shuba, Irina V" w:date="2020-01-13T15:16:00Z">
        <w:r w:rsidR="00EF5ADA">
          <w:rPr>
            <w:rFonts w:ascii="Times New Roman" w:hAnsi="Times New Roman"/>
            <w:lang w:val="ru-RU"/>
          </w:rPr>
          <w:t>автоматически с привязкой к коду или из справочника)</w:t>
        </w:r>
      </w:ins>
      <w:r>
        <w:rPr>
          <w:rFonts w:ascii="Times New Roman" w:hAnsi="Times New Roman"/>
          <w:lang w:val="ru-RU"/>
        </w:rPr>
        <w:t>;</w:t>
      </w:r>
    </w:p>
    <w:p w14:paraId="1BE47E01" w14:textId="7F9F74ED" w:rsidR="00D20926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commentRangeStart w:id="2580"/>
      <w:r>
        <w:rPr>
          <w:rFonts w:ascii="Times New Roman" w:hAnsi="Times New Roman"/>
          <w:lang w:val="ru-RU"/>
        </w:rPr>
        <w:t xml:space="preserve">Код </w:t>
      </w:r>
      <w:ins w:id="2581" w:author="Shuba, Irina V" w:date="2020-01-13T15:16:00Z">
        <w:r w:rsidR="00EF5ADA">
          <w:rPr>
            <w:rFonts w:ascii="Times New Roman" w:hAnsi="Times New Roman"/>
            <w:lang w:val="ru-RU"/>
          </w:rPr>
          <w:t xml:space="preserve">склада </w:t>
        </w:r>
      </w:ins>
      <w:del w:id="2582" w:author="Shuba, Irina V" w:date="2020-01-13T15:16:00Z">
        <w:r w:rsidDel="00EF5ADA">
          <w:rPr>
            <w:rFonts w:ascii="Times New Roman" w:hAnsi="Times New Roman"/>
            <w:lang w:val="ru-RU"/>
          </w:rPr>
          <w:delText xml:space="preserve">цеха-получателя </w:delText>
        </w:r>
      </w:del>
      <w:r>
        <w:rPr>
          <w:rFonts w:ascii="Times New Roman" w:hAnsi="Times New Roman"/>
          <w:lang w:val="ru-RU"/>
        </w:rPr>
        <w:t>новый</w:t>
      </w:r>
      <w:commentRangeEnd w:id="2580"/>
      <w:r w:rsidR="000F4371">
        <w:rPr>
          <w:rStyle w:val="aff2"/>
        </w:rPr>
        <w:commentReference w:id="2580"/>
      </w:r>
      <w:ins w:id="2583" w:author="Shuba, Irina V" w:date="2020-01-13T14:33:00Z">
        <w:r w:rsidR="00BC51AD">
          <w:rPr>
            <w:rFonts w:ascii="Times New Roman" w:hAnsi="Times New Roman"/>
            <w:lang w:val="ru-RU"/>
          </w:rPr>
          <w:t xml:space="preserve"> </w:t>
        </w:r>
      </w:ins>
      <w:ins w:id="2584" w:author="Shuba, Irina V" w:date="2020-01-13T14:34:00Z">
        <w:r w:rsidR="00BC51AD" w:rsidRPr="00BC51AD">
          <w:rPr>
            <w:rFonts w:ascii="Times New Roman" w:hAnsi="Times New Roman"/>
            <w:lang w:val="ru-RU"/>
          </w:rPr>
          <w:t xml:space="preserve"> </w:t>
        </w:r>
        <w:r w:rsidR="00BC51AD">
          <w:rPr>
            <w:rFonts w:ascii="Times New Roman" w:hAnsi="Times New Roman"/>
            <w:lang w:val="ru-RU"/>
          </w:rPr>
          <w:t xml:space="preserve">по </w:t>
        </w:r>
        <w:r w:rsidR="00BC51AD">
          <w:rPr>
            <w:rFonts w:ascii="Times New Roman" w:hAnsi="Times New Roman"/>
          </w:rPr>
          <w:t>SAP</w:t>
        </w:r>
      </w:ins>
      <w:ins w:id="2585" w:author="Shuba, Irina V" w:date="2020-01-13T15:16:00Z">
        <w:r w:rsidR="00EF5ADA">
          <w:rPr>
            <w:rFonts w:ascii="Times New Roman" w:hAnsi="Times New Roman"/>
            <w:lang w:val="ru-RU"/>
          </w:rPr>
          <w:t xml:space="preserve"> </w:t>
        </w:r>
      </w:ins>
      <w:ins w:id="2586" w:author="Shuba, Irina V" w:date="2020-01-13T15:17:00Z">
        <w:r w:rsidR="00EF5ADA">
          <w:rPr>
            <w:rFonts w:ascii="Times New Roman" w:hAnsi="Times New Roman"/>
            <w:lang w:val="ru-RU"/>
          </w:rPr>
          <w:t>(</w:t>
        </w:r>
      </w:ins>
      <w:ins w:id="2587" w:author="Shuba, Irina V" w:date="2020-01-13T15:16:00Z">
        <w:r w:rsidR="00EF5ADA">
          <w:rPr>
            <w:rFonts w:ascii="Times New Roman" w:hAnsi="Times New Roman"/>
            <w:lang w:val="ru-RU"/>
          </w:rPr>
          <w:t>цех-получател</w:t>
        </w:r>
      </w:ins>
      <w:ins w:id="2588" w:author="Shuba, Irina V" w:date="2020-01-13T15:17:00Z">
        <w:r w:rsidR="00EF5ADA">
          <w:rPr>
            <w:rFonts w:ascii="Times New Roman" w:hAnsi="Times New Roman"/>
            <w:lang w:val="ru-RU"/>
          </w:rPr>
          <w:t>ь)</w:t>
        </w:r>
      </w:ins>
      <w:ins w:id="2589" w:author="Shuba, Irina V" w:date="2020-01-13T14:34:00Z">
        <w:r w:rsidR="00BC51AD">
          <w:rPr>
            <w:rFonts w:ascii="Times New Roman" w:hAnsi="Times New Roman"/>
            <w:lang w:val="ru-RU"/>
          </w:rPr>
          <w:t xml:space="preserve"> , ( данные заполняются при возникшей переадресовки внутри предприятия</w:t>
        </w:r>
      </w:ins>
      <w:ins w:id="2590" w:author="Shuba, Irina V" w:date="2020-01-13T14:35:00Z">
        <w:r w:rsidR="00BC51AD">
          <w:rPr>
            <w:rFonts w:ascii="Times New Roman" w:hAnsi="Times New Roman"/>
            <w:lang w:val="ru-RU"/>
          </w:rPr>
          <w:t>)</w:t>
        </w:r>
      </w:ins>
      <w:del w:id="2591" w:author="Shuba, Irina V" w:date="2020-01-13T14:34:00Z">
        <w:r w:rsidDel="00BC51AD">
          <w:rPr>
            <w:rFonts w:ascii="Times New Roman" w:hAnsi="Times New Roman"/>
            <w:lang w:val="ru-RU"/>
          </w:rPr>
          <w:delText>;</w:delText>
        </w:r>
      </w:del>
    </w:p>
    <w:p w14:paraId="27C29F51" w14:textId="4E372094" w:rsidR="00D20926" w:rsidRPr="009B6360" w:rsidRDefault="00BC51AD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592" w:author="Shuba, Irina V" w:date="2020-01-13T14:34:00Z">
        <w:r>
          <w:rPr>
            <w:rFonts w:ascii="Times New Roman" w:hAnsi="Times New Roman"/>
            <w:lang w:val="ru-RU"/>
          </w:rPr>
          <w:t>Наименование</w:t>
        </w:r>
      </w:ins>
      <w:ins w:id="2593" w:author="Shuba, Irina V" w:date="2020-01-13T15:17:00Z">
        <w:r w:rsidR="00EF5ADA">
          <w:rPr>
            <w:rFonts w:ascii="Times New Roman" w:hAnsi="Times New Roman"/>
            <w:lang w:val="ru-RU"/>
          </w:rPr>
          <w:t xml:space="preserve"> склада (</w:t>
        </w:r>
      </w:ins>
      <w:ins w:id="2594" w:author="Shuba, Irina V" w:date="2020-01-13T14:34:00Z">
        <w:r w:rsidRPr="009B6360" w:rsidDel="00BC51AD">
          <w:rPr>
            <w:rFonts w:ascii="Times New Roman" w:hAnsi="Times New Roman"/>
            <w:lang w:val="ru-RU"/>
          </w:rPr>
          <w:t xml:space="preserve"> </w:t>
        </w:r>
      </w:ins>
      <w:del w:id="2595" w:author="Shuba, Irina V" w:date="2020-01-13T14:34:00Z">
        <w:r w:rsidR="00D20926" w:rsidRPr="009B6360" w:rsidDel="00BC51AD">
          <w:rPr>
            <w:rFonts w:ascii="Times New Roman" w:hAnsi="Times New Roman"/>
            <w:lang w:val="ru-RU"/>
          </w:rPr>
          <w:delText xml:space="preserve">Код </w:delText>
        </w:r>
      </w:del>
      <w:r w:rsidR="00D20926" w:rsidRPr="009B6360">
        <w:rPr>
          <w:rFonts w:ascii="Times New Roman" w:hAnsi="Times New Roman"/>
          <w:lang w:val="ru-RU"/>
        </w:rPr>
        <w:t>цех</w:t>
      </w:r>
      <w:del w:id="2596" w:author="Shuba, Irina V" w:date="2020-01-13T15:37:00Z">
        <w:r w:rsidR="00D20926" w:rsidRPr="009B6360" w:rsidDel="00840866">
          <w:rPr>
            <w:rFonts w:ascii="Times New Roman" w:hAnsi="Times New Roman"/>
            <w:lang w:val="ru-RU"/>
          </w:rPr>
          <w:delText>а</w:delText>
        </w:r>
      </w:del>
      <w:r w:rsidR="00D20926" w:rsidRPr="009B6360">
        <w:rPr>
          <w:rFonts w:ascii="Times New Roman" w:hAnsi="Times New Roman"/>
          <w:lang w:val="ru-RU"/>
        </w:rPr>
        <w:t>-получател</w:t>
      </w:r>
      <w:ins w:id="2597" w:author="Shuba, Irina V" w:date="2020-01-13T15:37:00Z">
        <w:r w:rsidR="00840866">
          <w:rPr>
            <w:rFonts w:ascii="Times New Roman" w:hAnsi="Times New Roman"/>
            <w:lang w:val="ru-RU"/>
          </w:rPr>
          <w:t>ь</w:t>
        </w:r>
      </w:ins>
      <w:del w:id="2598" w:author="Shuba, Irina V" w:date="2020-01-13T15:37:00Z">
        <w:r w:rsidR="00D20926" w:rsidRPr="009B6360" w:rsidDel="00840866">
          <w:rPr>
            <w:rFonts w:ascii="Times New Roman" w:hAnsi="Times New Roman"/>
            <w:lang w:val="ru-RU"/>
          </w:rPr>
          <w:delText>я</w:delText>
        </w:r>
      </w:del>
      <w:ins w:id="2599" w:author="Shuba, Irina V" w:date="2020-01-13T15:17:00Z">
        <w:r w:rsidR="00EF5ADA">
          <w:rPr>
            <w:rFonts w:ascii="Times New Roman" w:hAnsi="Times New Roman"/>
            <w:lang w:val="ru-RU"/>
          </w:rPr>
          <w:t>)</w:t>
        </w:r>
      </w:ins>
      <w:r w:rsidR="00D20926">
        <w:rPr>
          <w:rFonts w:ascii="Times New Roman" w:hAnsi="Times New Roman"/>
          <w:lang w:val="ru-RU"/>
        </w:rPr>
        <w:t xml:space="preserve"> новый по </w:t>
      </w:r>
      <w:r w:rsidR="00D20926">
        <w:rPr>
          <w:rFonts w:ascii="Times New Roman" w:hAnsi="Times New Roman"/>
        </w:rPr>
        <w:t>SAP</w:t>
      </w:r>
      <w:r w:rsidR="00D20926">
        <w:rPr>
          <w:rFonts w:ascii="Times New Roman" w:hAnsi="Times New Roman"/>
          <w:lang w:val="ru-RU"/>
        </w:rPr>
        <w:t>;</w:t>
      </w:r>
    </w:p>
    <w:p w14:paraId="7066ADAE" w14:textId="5E25346A" w:rsidR="00D20926" w:rsidRPr="00840866" w:rsidRDefault="00D20926" w:rsidP="00D20926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  <w:rPrChange w:id="2600" w:author="Shuba, Irina V" w:date="2020-01-13T15:38:00Z">
            <w:rPr>
              <w:rFonts w:ascii="Times New Roman" w:hAnsi="Times New Roman"/>
            </w:rPr>
          </w:rPrChange>
        </w:rPr>
      </w:pPr>
      <w:r>
        <w:rPr>
          <w:rFonts w:ascii="Times New Roman" w:hAnsi="Times New Roman"/>
          <w:lang w:val="ru-RU"/>
        </w:rPr>
        <w:t>Наименование цеха-получателя</w:t>
      </w:r>
      <w:r w:rsidRPr="00840866">
        <w:rPr>
          <w:rFonts w:ascii="Times New Roman" w:hAnsi="Times New Roman"/>
          <w:lang w:val="ru-RU"/>
          <w:rPrChange w:id="2601" w:author="Shuba, Irina V" w:date="2020-01-13T15:38:00Z">
            <w:rPr>
              <w:rFonts w:ascii="Times New Roman" w:hAnsi="Times New Roman"/>
            </w:rPr>
          </w:rPrChange>
        </w:rPr>
        <w:t xml:space="preserve"> </w:t>
      </w:r>
      <w:r>
        <w:rPr>
          <w:rFonts w:ascii="Times New Roman" w:hAnsi="Times New Roman"/>
          <w:lang w:val="ru-RU"/>
        </w:rPr>
        <w:t>новый</w:t>
      </w:r>
      <w:ins w:id="2602" w:author="Shuba, Irina V" w:date="2020-01-13T15:38:00Z">
        <w:r w:rsidR="00840866">
          <w:rPr>
            <w:rFonts w:ascii="Times New Roman" w:hAnsi="Times New Roman"/>
            <w:lang w:val="ru-RU"/>
          </w:rPr>
          <w:t xml:space="preserve"> (автоматически с привязкой к коду или из справочника)</w:t>
        </w:r>
      </w:ins>
      <w:r w:rsidRPr="00840866">
        <w:rPr>
          <w:rFonts w:ascii="Times New Roman" w:hAnsi="Times New Roman"/>
          <w:lang w:val="ru-RU"/>
          <w:rPrChange w:id="2603" w:author="Shuba, Irina V" w:date="2020-01-13T15:38:00Z">
            <w:rPr>
              <w:rFonts w:ascii="Times New Roman" w:hAnsi="Times New Roman"/>
            </w:rPr>
          </w:rPrChange>
        </w:rPr>
        <w:t>.</w:t>
      </w:r>
    </w:p>
    <w:p w14:paraId="2E21E273" w14:textId="24751F5D" w:rsidR="00D20926" w:rsidRPr="00D5148B" w:rsidRDefault="00D20926" w:rsidP="00D20926">
      <w:pPr>
        <w:spacing w:after="8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П</w:t>
      </w:r>
      <w:r w:rsidRPr="00D5148B">
        <w:rPr>
          <w:rFonts w:ascii="Times New Roman" w:hAnsi="Times New Roman"/>
          <w:lang w:val="ru-RU"/>
        </w:rPr>
        <w:t>ри сохранении данных</w:t>
      </w:r>
      <w:r w:rsidR="000F4371">
        <w:rPr>
          <w:rFonts w:ascii="Times New Roman" w:hAnsi="Times New Roman"/>
          <w:lang w:val="ru-RU"/>
        </w:rPr>
        <w:t xml:space="preserve"> </w:t>
      </w:r>
      <w:r w:rsidRPr="00D5148B">
        <w:rPr>
          <w:rFonts w:ascii="Times New Roman" w:hAnsi="Times New Roman"/>
          <w:lang w:val="ru-RU"/>
        </w:rPr>
        <w:t>будет происходить следующая проверка и выдаваться соответствующее сообщение</w:t>
      </w:r>
      <w:r>
        <w:rPr>
          <w:rFonts w:ascii="Times New Roman" w:hAnsi="Times New Roman"/>
          <w:lang w:val="ru-RU"/>
        </w:rPr>
        <w:t xml:space="preserve"> </w:t>
      </w:r>
      <w:r w:rsidRPr="00D5148B">
        <w:rPr>
          <w:rFonts w:ascii="Times New Roman" w:hAnsi="Times New Roman"/>
          <w:lang w:val="ru-RU"/>
        </w:rPr>
        <w:t>( рис.</w:t>
      </w:r>
      <w:r>
        <w:rPr>
          <w:rFonts w:ascii="Times New Roman" w:hAnsi="Times New Roman"/>
          <w:lang w:val="ru-RU"/>
        </w:rPr>
        <w:t>42</w:t>
      </w:r>
      <w:r w:rsidRPr="00D5148B">
        <w:rPr>
          <w:rFonts w:ascii="Times New Roman" w:hAnsi="Times New Roman"/>
          <w:lang w:val="ru-RU"/>
        </w:rPr>
        <w:t xml:space="preserve">) </w:t>
      </w:r>
    </w:p>
    <w:p w14:paraId="64F92187" w14:textId="77777777" w:rsidR="00D20926" w:rsidRPr="00D5148B" w:rsidRDefault="00D20926" w:rsidP="00D20926">
      <w:pPr>
        <w:numPr>
          <w:ilvl w:val="0"/>
          <w:numId w:val="8"/>
        </w:numPr>
        <w:tabs>
          <w:tab w:val="left" w:pos="2431"/>
          <w:tab w:val="left" w:pos="3969"/>
        </w:tabs>
        <w:spacing w:after="80"/>
        <w:ind w:hanging="397"/>
        <w:jc w:val="both"/>
        <w:rPr>
          <w:rFonts w:ascii="Times New Roman" w:hAnsi="Times New Roman"/>
          <w:lang w:val="ru-RU"/>
        </w:rPr>
      </w:pPr>
      <w:r w:rsidRPr="00D5148B">
        <w:rPr>
          <w:rFonts w:ascii="Times New Roman" w:hAnsi="Times New Roman"/>
          <w:szCs w:val="28"/>
          <w:lang w:val="ru-RU"/>
        </w:rPr>
        <w:t>М</w:t>
      </w:r>
      <w:r w:rsidR="00B8212A">
        <w:rPr>
          <w:rFonts w:ascii="Times New Roman" w:hAnsi="Times New Roman"/>
          <w:szCs w:val="28"/>
          <w:lang w:val="ru-RU"/>
        </w:rPr>
        <w:t>естоположение вагона на территор</w:t>
      </w:r>
      <w:r w:rsidRPr="00D5148B">
        <w:rPr>
          <w:rFonts w:ascii="Times New Roman" w:hAnsi="Times New Roman"/>
          <w:szCs w:val="28"/>
          <w:lang w:val="ru-RU"/>
        </w:rPr>
        <w:t>ии предприятия</w:t>
      </w:r>
    </w:p>
    <w:p w14:paraId="44882A62" w14:textId="3C40FE77" w:rsidR="00D20926" w:rsidRPr="00D5148B" w:rsidRDefault="00D20926" w:rsidP="00D20926">
      <w:pPr>
        <w:numPr>
          <w:ilvl w:val="0"/>
          <w:numId w:val="8"/>
        </w:numPr>
        <w:tabs>
          <w:tab w:val="left" w:pos="2431"/>
          <w:tab w:val="left" w:pos="3969"/>
        </w:tabs>
        <w:spacing w:after="80"/>
        <w:ind w:hanging="397"/>
        <w:jc w:val="both"/>
        <w:rPr>
          <w:rFonts w:ascii="Times New Roman" w:hAnsi="Times New Roman"/>
          <w:lang w:val="ru-RU"/>
        </w:rPr>
      </w:pPr>
      <w:r w:rsidRPr="00D5148B">
        <w:rPr>
          <w:rFonts w:ascii="Times New Roman" w:hAnsi="Times New Roman"/>
          <w:szCs w:val="28"/>
          <w:lang w:val="ru-RU"/>
        </w:rPr>
        <w:t xml:space="preserve">Дата и время постановки под выгрузку, станция комбината, ж.д. путь </w:t>
      </w:r>
    </w:p>
    <w:p w14:paraId="36CED27C" w14:textId="77777777" w:rsidR="00D20926" w:rsidRDefault="00D20926" w:rsidP="00D20926">
      <w:pPr>
        <w:tabs>
          <w:tab w:val="left" w:pos="2431"/>
          <w:tab w:val="left" w:pos="3969"/>
        </w:tabs>
        <w:spacing w:after="80"/>
        <w:ind w:left="28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szCs w:val="28"/>
          <w:highlight w:val="red"/>
          <w:lang w:val="ru-RU"/>
        </w:rPr>
        <w:t xml:space="preserve"> </w:t>
      </w:r>
      <w:r w:rsidRPr="00211080">
        <w:rPr>
          <w:rFonts w:ascii="Times New Roman" w:hAnsi="Times New Roman"/>
          <w:szCs w:val="28"/>
          <w:highlight w:val="red"/>
          <w:lang w:val="ru-RU"/>
        </w:rPr>
        <w:t xml:space="preserve"> </w:t>
      </w:r>
    </w:p>
    <w:p w14:paraId="376DB391" w14:textId="77777777" w:rsidR="00B8212A" w:rsidRDefault="00D20926" w:rsidP="00D20926">
      <w:pPr>
        <w:tabs>
          <w:tab w:val="left" w:pos="1155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E1D3DC" wp14:editId="5989656E">
            <wp:extent cx="4159868" cy="4431323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05" cy="444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9753" w14:textId="77777777" w:rsidR="00B8212A" w:rsidRDefault="00B8212A" w:rsidP="00B8212A">
      <w:pPr>
        <w:ind w:firstLine="708"/>
        <w:rPr>
          <w:lang w:val="ru-RU"/>
        </w:rPr>
      </w:pPr>
    </w:p>
    <w:p w14:paraId="274FEFDE" w14:textId="77777777" w:rsidR="00B8212A" w:rsidRPr="00211080" w:rsidRDefault="00B8212A" w:rsidP="00B8212A">
      <w:pPr>
        <w:pStyle w:val="a5"/>
        <w:numPr>
          <w:ilvl w:val="0"/>
          <w:numId w:val="12"/>
        </w:numPr>
        <w:tabs>
          <w:tab w:val="left" w:pos="1276"/>
          <w:tab w:val="left" w:pos="4536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commentRangeStart w:id="2604"/>
      <w:r w:rsidRPr="00211080">
        <w:rPr>
          <w:rFonts w:ascii="Times New Roman" w:hAnsi="Times New Roman"/>
          <w:spacing w:val="0"/>
          <w:sz w:val="24"/>
          <w:szCs w:val="24"/>
          <w:lang w:val="ru-RU"/>
        </w:rPr>
        <w:t>Ввод данных на ЛОМ;</w:t>
      </w:r>
    </w:p>
    <w:p w14:paraId="40B1F1A3" w14:textId="3BB3CFCA" w:rsidR="00B8212A" w:rsidRDefault="00EF5ADA" w:rsidP="00B8212A">
      <w:pPr>
        <w:ind w:firstLine="708"/>
        <w:jc w:val="both"/>
        <w:rPr>
          <w:rFonts w:ascii="Times New Roman" w:hAnsi="Times New Roman"/>
          <w:lang w:val="ru-RU"/>
        </w:rPr>
      </w:pPr>
      <w:ins w:id="2605" w:author="Shuba, Irina V" w:date="2020-01-13T15:19:00Z">
        <w:r>
          <w:rPr>
            <w:rFonts w:ascii="Times New Roman" w:hAnsi="Times New Roman"/>
            <w:szCs w:val="28"/>
            <w:lang w:val="ru-RU"/>
          </w:rPr>
          <w:t xml:space="preserve">При отсутствии данных по заадресовке вагонов , прибывших с ломом металлическим </w:t>
        </w:r>
      </w:ins>
      <w:del w:id="2606" w:author="Shuba, Irina V" w:date="2020-01-13T15:19:00Z">
        <w:r w:rsidR="00B8212A" w:rsidRPr="00035255" w:rsidDel="00EF5ADA">
          <w:rPr>
            <w:rFonts w:ascii="Times New Roman" w:hAnsi="Times New Roman"/>
            <w:szCs w:val="28"/>
            <w:lang w:val="ru-RU"/>
          </w:rPr>
          <w:delText xml:space="preserve">Для </w:delText>
        </w:r>
        <w:r w:rsidR="00B8212A" w:rsidDel="00EF5ADA">
          <w:rPr>
            <w:rFonts w:ascii="Times New Roman" w:hAnsi="Times New Roman"/>
            <w:szCs w:val="28"/>
            <w:lang w:val="ru-RU"/>
          </w:rPr>
          <w:delText xml:space="preserve">внесения информации на </w:delText>
        </w:r>
        <w:r w:rsidR="00B8212A" w:rsidRPr="00035255" w:rsidDel="00EF5ADA">
          <w:rPr>
            <w:rFonts w:ascii="Times New Roman" w:hAnsi="Times New Roman"/>
            <w:szCs w:val="28"/>
            <w:lang w:val="ru-RU"/>
          </w:rPr>
          <w:delText xml:space="preserve">вагон </w:delText>
        </w:r>
      </w:del>
      <w:del w:id="2607" w:author="Shuba, Irina V" w:date="2020-01-13T15:18:00Z">
        <w:r w:rsidR="00B8212A" w:rsidRPr="00035255" w:rsidDel="00EF5ADA">
          <w:rPr>
            <w:rFonts w:ascii="Times New Roman" w:hAnsi="Times New Roman"/>
            <w:szCs w:val="28"/>
            <w:lang w:val="ru-RU"/>
          </w:rPr>
          <w:delText>поезда</w:delText>
        </w:r>
      </w:del>
      <w:del w:id="2608" w:author="Shuba, Irina V" w:date="2020-01-13T15:19:00Z">
        <w:r w:rsidR="00B8212A" w:rsidRPr="00035255" w:rsidDel="00EF5ADA">
          <w:rPr>
            <w:rFonts w:ascii="Times New Roman" w:hAnsi="Times New Roman"/>
            <w:szCs w:val="28"/>
            <w:lang w:val="ru-RU"/>
          </w:rPr>
          <w:delText xml:space="preserve"> </w:delText>
        </w:r>
      </w:del>
      <w:ins w:id="2609" w:author="Shuba, Irina V" w:date="2020-01-13T15:19:00Z">
        <w:r>
          <w:rPr>
            <w:rFonts w:ascii="Times New Roman" w:hAnsi="Times New Roman"/>
            <w:szCs w:val="28"/>
            <w:lang w:val="ru-RU"/>
          </w:rPr>
          <w:t xml:space="preserve">, </w:t>
        </w:r>
      </w:ins>
      <w:ins w:id="2610" w:author="Shuba, Irina V" w:date="2020-01-13T15:22:00Z">
        <w:r w:rsidR="00D95D8B">
          <w:rPr>
            <w:rFonts w:ascii="Times New Roman" w:hAnsi="Times New Roman"/>
            <w:szCs w:val="28"/>
            <w:lang w:val="ru-RU"/>
          </w:rPr>
          <w:t xml:space="preserve">для ввода информации </w:t>
        </w:r>
      </w:ins>
      <w:r w:rsidR="00B8212A" w:rsidRPr="00035255">
        <w:rPr>
          <w:rFonts w:ascii="Times New Roman" w:hAnsi="Times New Roman"/>
          <w:szCs w:val="28"/>
          <w:lang w:val="ru-RU"/>
        </w:rPr>
        <w:t>работник</w:t>
      </w:r>
      <w:del w:id="2611" w:author="Shuba, Irina V" w:date="2020-01-13T15:22:00Z">
        <w:r w:rsidR="00B8212A" w:rsidRPr="00035255" w:rsidDel="00D95D8B">
          <w:rPr>
            <w:rFonts w:ascii="Times New Roman" w:hAnsi="Times New Roman"/>
            <w:szCs w:val="28"/>
            <w:lang w:val="ru-RU"/>
          </w:rPr>
          <w:delText>о</w:delText>
        </w:r>
      </w:del>
      <w:ins w:id="2612" w:author="Shuba, Irina V" w:date="2020-01-13T15:22:00Z">
        <w:r w:rsidR="00D95D8B">
          <w:rPr>
            <w:rFonts w:ascii="Times New Roman" w:hAnsi="Times New Roman"/>
            <w:szCs w:val="28"/>
            <w:lang w:val="ru-RU"/>
          </w:rPr>
          <w:t>а</w:t>
        </w:r>
      </w:ins>
      <w:r w:rsidR="00B8212A" w:rsidRPr="00035255">
        <w:rPr>
          <w:rFonts w:ascii="Times New Roman" w:hAnsi="Times New Roman"/>
          <w:szCs w:val="28"/>
          <w:lang w:val="ru-RU"/>
        </w:rPr>
        <w:t xml:space="preserve">м </w:t>
      </w:r>
      <w:r w:rsidR="00B8212A">
        <w:rPr>
          <w:rFonts w:ascii="Times New Roman" w:hAnsi="Times New Roman"/>
          <w:szCs w:val="28"/>
          <w:lang w:val="ru-RU"/>
        </w:rPr>
        <w:t>ЧП «ИНСПЕКТОРАТ УКРАИНЫ»</w:t>
      </w:r>
      <w:ins w:id="2613" w:author="Shuba, Irina V" w:date="2020-01-13T15:20:00Z">
        <w:r w:rsidR="00D95D8B">
          <w:rPr>
            <w:rFonts w:ascii="Times New Roman" w:hAnsi="Times New Roman"/>
            <w:szCs w:val="28"/>
            <w:lang w:val="ru-RU"/>
          </w:rPr>
          <w:t xml:space="preserve"> </w:t>
        </w:r>
      </w:ins>
      <w:r w:rsidR="00B8212A" w:rsidRPr="00035255">
        <w:rPr>
          <w:rFonts w:ascii="Times New Roman" w:hAnsi="Times New Roman"/>
          <w:szCs w:val="28"/>
          <w:lang w:val="ru-RU"/>
        </w:rPr>
        <w:t xml:space="preserve">, </w:t>
      </w:r>
      <w:del w:id="2614" w:author="Shuba, Irina V" w:date="2020-01-13T15:20:00Z">
        <w:r w:rsidR="00B8212A" w:rsidRPr="00035255" w:rsidDel="00EF5ADA">
          <w:rPr>
            <w:rFonts w:ascii="Times New Roman" w:hAnsi="Times New Roman"/>
            <w:szCs w:val="28"/>
            <w:lang w:val="ru-RU"/>
          </w:rPr>
          <w:delText xml:space="preserve">а также просмотра перечня вагонов поезда, прибывшего на комбинат, </w:delText>
        </w:r>
      </w:del>
      <w:r w:rsidR="00B8212A" w:rsidRPr="00035255">
        <w:rPr>
          <w:rFonts w:ascii="Times New Roman" w:hAnsi="Times New Roman"/>
          <w:szCs w:val="28"/>
          <w:lang w:val="ru-RU"/>
        </w:rPr>
        <w:t xml:space="preserve">предназначена форма ввода </w:t>
      </w:r>
      <w:r w:rsidR="00B8212A" w:rsidRPr="00035255">
        <w:rPr>
          <w:rFonts w:ascii="Times New Roman" w:hAnsi="Times New Roman"/>
          <w:lang w:val="ru-RU"/>
        </w:rPr>
        <w:t xml:space="preserve">«Информация по поезду прибытия – </w:t>
      </w:r>
      <w:r w:rsidR="00B8212A">
        <w:rPr>
          <w:rFonts w:ascii="Times New Roman" w:hAnsi="Times New Roman"/>
          <w:lang w:val="ru-RU"/>
        </w:rPr>
        <w:t xml:space="preserve">Ввод данных </w:t>
      </w:r>
      <w:r w:rsidR="00B8212A" w:rsidRPr="00035255">
        <w:rPr>
          <w:rFonts w:ascii="Times New Roman" w:hAnsi="Times New Roman"/>
          <w:lang w:val="ru-RU"/>
        </w:rPr>
        <w:t>на лом»</w:t>
      </w:r>
    </w:p>
    <w:p w14:paraId="058FD9D4" w14:textId="6A3DEC36" w:rsidR="00B8212A" w:rsidRPr="00035255" w:rsidRDefault="00D95D8B" w:rsidP="00B8212A">
      <w:pPr>
        <w:numPr>
          <w:ilvl w:val="0"/>
          <w:numId w:val="8"/>
        </w:numPr>
        <w:spacing w:after="80"/>
        <w:ind w:left="1077" w:hanging="397"/>
        <w:jc w:val="both"/>
        <w:rPr>
          <w:rFonts w:ascii="Times New Roman" w:hAnsi="Times New Roman"/>
          <w:szCs w:val="28"/>
          <w:lang w:val="ru-RU"/>
        </w:rPr>
      </w:pPr>
      <w:ins w:id="2615" w:author="Shuba, Irina V" w:date="2020-01-13T15:26:00Z">
        <w:r>
          <w:rPr>
            <w:rFonts w:ascii="Times New Roman" w:hAnsi="Times New Roman"/>
            <w:szCs w:val="28"/>
            <w:lang w:val="ru-RU"/>
          </w:rPr>
          <w:lastRenderedPageBreak/>
          <w:t>Выбрав поезд, в составе которого прибыли вагоны с ломом металлическим</w:t>
        </w:r>
      </w:ins>
      <w:ins w:id="2616" w:author="Shuba, Irina V" w:date="2020-01-13T15:27:00Z">
        <w:r>
          <w:rPr>
            <w:rFonts w:ascii="Times New Roman" w:hAnsi="Times New Roman"/>
            <w:szCs w:val="28"/>
            <w:lang w:val="ru-RU"/>
          </w:rPr>
          <w:t xml:space="preserve">, нажимаем кнопку </w:t>
        </w:r>
      </w:ins>
      <w:del w:id="2617" w:author="Shuba, Irina V" w:date="2020-01-13T15:27:00Z">
        <w:r w:rsidR="00B8212A" w:rsidRPr="00035255" w:rsidDel="00D95D8B">
          <w:rPr>
            <w:rFonts w:ascii="Times New Roman" w:hAnsi="Times New Roman"/>
            <w:szCs w:val="28"/>
            <w:lang w:val="ru-RU"/>
          </w:rPr>
          <w:delText xml:space="preserve">При активации кнопки </w:delText>
        </w:r>
      </w:del>
      <w:r w:rsidR="00B8212A" w:rsidRPr="00035255">
        <w:rPr>
          <w:rFonts w:ascii="Times New Roman" w:hAnsi="Times New Roman"/>
          <w:szCs w:val="28"/>
          <w:lang w:val="ru-RU"/>
        </w:rPr>
        <w:t xml:space="preserve">«Изменить» </w:t>
      </w:r>
      <w:ins w:id="2618" w:author="Shuba, Irina V" w:date="2020-01-13T15:27:00Z">
        <w:r>
          <w:rPr>
            <w:rFonts w:ascii="Times New Roman" w:hAnsi="Times New Roman"/>
            <w:szCs w:val="28"/>
            <w:lang w:val="ru-RU"/>
          </w:rPr>
          <w:t xml:space="preserve">- </w:t>
        </w:r>
      </w:ins>
      <w:r w:rsidR="00B8212A" w:rsidRPr="00035255">
        <w:rPr>
          <w:rFonts w:ascii="Times New Roman" w:hAnsi="Times New Roman"/>
          <w:szCs w:val="28"/>
          <w:lang w:val="ru-RU"/>
        </w:rPr>
        <w:t>все поля ввода в области формы «Информация по вагону» заблокированы, кроме:</w:t>
      </w:r>
    </w:p>
    <w:p w14:paraId="7AA444CC" w14:textId="143B6024" w:rsidR="00B8212A" w:rsidRPr="00BC51AD" w:rsidRDefault="00840866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  <w:rPrChange w:id="2619" w:author="Shuba, Irina V" w:date="2020-01-13T14:36:00Z">
            <w:rPr>
              <w:rFonts w:ascii="Times New Roman" w:hAnsi="Times New Roman"/>
            </w:rPr>
          </w:rPrChange>
        </w:rPr>
      </w:pPr>
      <w:ins w:id="2620" w:author="Shuba, Irina V" w:date="2020-01-13T15:35:00Z">
        <w:r>
          <w:rPr>
            <w:rFonts w:ascii="Times New Roman" w:hAnsi="Times New Roman"/>
            <w:lang w:val="ru-RU"/>
          </w:rPr>
          <w:t xml:space="preserve">Код склада 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</w:t>
        </w:r>
      </w:ins>
      <w:ins w:id="2621" w:author="Shuba, Irina V" w:date="2020-01-13T14:36:00Z">
        <w:r w:rsidR="00BC51AD" w:rsidRPr="009B6360" w:rsidDel="00BC51AD">
          <w:rPr>
            <w:rFonts w:ascii="Times New Roman" w:hAnsi="Times New Roman"/>
            <w:lang w:val="ru-RU"/>
          </w:rPr>
          <w:t xml:space="preserve"> </w:t>
        </w:r>
        <w:r w:rsidR="00BC51AD" w:rsidRPr="009B6360">
          <w:rPr>
            <w:rFonts w:ascii="Times New Roman" w:hAnsi="Times New Roman"/>
            <w:lang w:val="ru-RU"/>
          </w:rPr>
          <w:t>цех-получател</w:t>
        </w:r>
      </w:ins>
      <w:ins w:id="2622" w:author="Shuba, Irina V" w:date="2020-01-13T15:35:00Z">
        <w:r>
          <w:rPr>
            <w:rFonts w:ascii="Times New Roman" w:hAnsi="Times New Roman"/>
            <w:lang w:val="ru-RU"/>
          </w:rPr>
          <w:t>ь )</w:t>
        </w:r>
      </w:ins>
      <w:ins w:id="2623" w:author="Shuba, Irina V" w:date="2020-01-13T14:36:00Z">
        <w:r w:rsidR="00BC51AD" w:rsidRPr="00BC51AD">
          <w:rPr>
            <w:rFonts w:ascii="Times New Roman" w:hAnsi="Times New Roman"/>
            <w:lang w:val="ru-RU"/>
            <w:rPrChange w:id="2624" w:author="Shuba, Irina V" w:date="2020-01-13T14:36:00Z">
              <w:rPr>
                <w:rFonts w:ascii="Times New Roman" w:hAnsi="Times New Roman"/>
              </w:rPr>
            </w:rPrChange>
          </w:rPr>
          <w:t xml:space="preserve"> </w:t>
        </w:r>
      </w:ins>
      <w:commentRangeStart w:id="2625"/>
      <w:del w:id="2626" w:author="Shuba, Irina V" w:date="2020-01-13T14:36:00Z">
        <w:r w:rsidR="00B8212A" w:rsidRPr="00BC51AD" w:rsidDel="00BC51AD">
          <w:rPr>
            <w:rFonts w:ascii="Times New Roman" w:hAnsi="Times New Roman"/>
            <w:lang w:val="ru-RU"/>
            <w:rPrChange w:id="2627" w:author="Shuba, Irina V" w:date="2020-01-13T14:36:00Z">
              <w:rPr>
                <w:rFonts w:ascii="Times New Roman" w:hAnsi="Times New Roman"/>
              </w:rPr>
            </w:rPrChange>
          </w:rPr>
          <w:delText xml:space="preserve">Станция </w:delText>
        </w:r>
        <w:r w:rsidR="00B8212A" w:rsidDel="00BC51AD">
          <w:rPr>
            <w:rFonts w:ascii="Times New Roman" w:hAnsi="Times New Roman"/>
            <w:lang w:val="ru-RU"/>
          </w:rPr>
          <w:delText>комбината</w:delText>
        </w:r>
      </w:del>
      <w:commentRangeEnd w:id="2625"/>
      <w:r w:rsidR="000F4371">
        <w:rPr>
          <w:rStyle w:val="aff2"/>
        </w:rPr>
        <w:commentReference w:id="2625"/>
      </w:r>
      <w:r w:rsidR="00B8212A" w:rsidRPr="00BC51AD">
        <w:rPr>
          <w:rFonts w:ascii="Times New Roman" w:hAnsi="Times New Roman"/>
          <w:lang w:val="ru-RU"/>
          <w:rPrChange w:id="2628" w:author="Shuba, Irina V" w:date="2020-01-13T14:36:00Z">
            <w:rPr>
              <w:rFonts w:ascii="Times New Roman" w:hAnsi="Times New Roman"/>
            </w:rPr>
          </w:rPrChange>
        </w:rPr>
        <w:t>;</w:t>
      </w:r>
    </w:p>
    <w:p w14:paraId="0AF03B73" w14:textId="6353BB36" w:rsidR="00B8212A" w:rsidRPr="00840866" w:rsidRDefault="00840866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  <w:rPrChange w:id="2629" w:author="Shuba, Irina V" w:date="2020-01-13T15:36:00Z">
            <w:rPr>
              <w:rFonts w:ascii="Times New Roman" w:hAnsi="Times New Roman"/>
            </w:rPr>
          </w:rPrChange>
        </w:rPr>
      </w:pPr>
      <w:ins w:id="2630" w:author="Shuba, Irina V" w:date="2020-01-13T15:36:00Z">
        <w:r>
          <w:rPr>
            <w:rFonts w:ascii="Times New Roman" w:hAnsi="Times New Roman"/>
            <w:lang w:val="ru-RU"/>
          </w:rPr>
          <w:t>Наименование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  <w:r>
          <w:rPr>
            <w:rFonts w:ascii="Times New Roman" w:hAnsi="Times New Roman"/>
            <w:lang w:val="ru-RU"/>
          </w:rPr>
          <w:t xml:space="preserve"> склада ( цех – получатель) 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 автоматически с привязкой к коду </w:t>
        </w:r>
      </w:ins>
      <w:commentRangeStart w:id="2631"/>
      <w:del w:id="2632" w:author="Shuba, Irina V" w:date="2020-01-13T15:36:00Z">
        <w:r w:rsidR="00B8212A" w:rsidDel="00840866">
          <w:rPr>
            <w:rFonts w:ascii="Times New Roman" w:hAnsi="Times New Roman"/>
            <w:lang w:val="ru-RU"/>
          </w:rPr>
          <w:delText>Код цеха-получателя</w:delText>
        </w:r>
      </w:del>
      <w:ins w:id="2633" w:author="Shuba, Irina V" w:date="2020-01-13T15:36:00Z">
        <w:r>
          <w:rPr>
            <w:rFonts w:ascii="Times New Roman" w:hAnsi="Times New Roman"/>
            <w:lang w:val="ru-RU"/>
          </w:rPr>
          <w:t>)</w:t>
        </w:r>
      </w:ins>
      <w:r w:rsidR="00B8212A" w:rsidRPr="00840866">
        <w:rPr>
          <w:rFonts w:ascii="Times New Roman" w:hAnsi="Times New Roman"/>
          <w:lang w:val="ru-RU"/>
          <w:rPrChange w:id="2634" w:author="Shuba, Irina V" w:date="2020-01-13T15:36:00Z">
            <w:rPr>
              <w:rFonts w:ascii="Times New Roman" w:hAnsi="Times New Roman"/>
            </w:rPr>
          </w:rPrChange>
        </w:rPr>
        <w:t>;</w:t>
      </w:r>
    </w:p>
    <w:p w14:paraId="3D256FA3" w14:textId="4BD3B7B4" w:rsidR="00B8212A" w:rsidRDefault="00840866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35" w:author="Shuba, Irina V" w:date="2020-01-13T15:36:00Z">
        <w:r>
          <w:rPr>
            <w:rFonts w:ascii="Times New Roman" w:hAnsi="Times New Roman"/>
            <w:lang w:val="ru-RU"/>
          </w:rPr>
          <w:t>Наименование цеха-получателя (автоматически с привязкой к коду или из справочника)</w:t>
        </w:r>
      </w:ins>
      <w:del w:id="2636" w:author="Shuba, Irina V" w:date="2020-01-13T15:36:00Z">
        <w:r w:rsidR="00B8212A" w:rsidRPr="009B6360" w:rsidDel="00840866">
          <w:rPr>
            <w:rFonts w:ascii="Times New Roman" w:hAnsi="Times New Roman"/>
            <w:lang w:val="ru-RU"/>
          </w:rPr>
          <w:delText xml:space="preserve">Код цеха-получателя </w:delText>
        </w:r>
        <w:r w:rsidR="00B8212A" w:rsidDel="00840866">
          <w:rPr>
            <w:rFonts w:ascii="Times New Roman" w:hAnsi="Times New Roman"/>
            <w:lang w:val="ru-RU"/>
          </w:rPr>
          <w:delText xml:space="preserve">по </w:delText>
        </w:r>
        <w:r w:rsidR="00B8212A" w:rsidDel="00840866">
          <w:rPr>
            <w:rFonts w:ascii="Times New Roman" w:hAnsi="Times New Roman"/>
          </w:rPr>
          <w:delText>SAP</w:delText>
        </w:r>
      </w:del>
      <w:r w:rsidR="00B8212A" w:rsidRPr="009B6360">
        <w:rPr>
          <w:rFonts w:ascii="Times New Roman" w:hAnsi="Times New Roman"/>
          <w:lang w:val="ru-RU"/>
        </w:rPr>
        <w:t>;</w:t>
      </w:r>
      <w:commentRangeEnd w:id="2631"/>
      <w:r w:rsidR="000F4371">
        <w:rPr>
          <w:rStyle w:val="aff2"/>
        </w:rPr>
        <w:commentReference w:id="2631"/>
      </w:r>
    </w:p>
    <w:p w14:paraId="60389748" w14:textId="55E45288" w:rsidR="00B8212A" w:rsidDel="00E3714E" w:rsidRDefault="00840866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del w:id="2637" w:author="Shuba, Irina V" w:date="2020-01-13T15:44:00Z"/>
          <w:rFonts w:ascii="Times New Roman" w:hAnsi="Times New Roman"/>
          <w:lang w:val="ru-RU"/>
        </w:rPr>
      </w:pPr>
      <w:ins w:id="2638" w:author="Shuba, Irina V" w:date="2020-01-13T15:37:00Z">
        <w:r>
          <w:rPr>
            <w:rFonts w:ascii="Times New Roman" w:hAnsi="Times New Roman"/>
            <w:lang w:val="ru-RU"/>
          </w:rPr>
          <w:t>Код склада новый</w:t>
        </w:r>
        <w:r>
          <w:rPr>
            <w:rStyle w:val="aff2"/>
          </w:rPr>
          <w:commentReference w:id="2639"/>
        </w:r>
        <w:r>
          <w:rPr>
            <w:rFonts w:ascii="Times New Roman" w:hAnsi="Times New Roman"/>
            <w:lang w:val="ru-RU"/>
          </w:rPr>
          <w:t xml:space="preserve"> </w:t>
        </w:r>
        <w:r w:rsidRPr="00BC51AD">
          <w:rPr>
            <w:rFonts w:ascii="Times New Roman" w:hAnsi="Times New Roman"/>
            <w:lang w:val="ru-RU"/>
          </w:rPr>
          <w:t xml:space="preserve"> </w:t>
        </w:r>
        <w:r>
          <w:rPr>
            <w:rFonts w:ascii="Times New Roman" w:hAnsi="Times New Roman"/>
            <w:lang w:val="ru-RU"/>
          </w:rPr>
          <w:t xml:space="preserve">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(цех-получатель) , ( данные заполняются при возникшей переадресовки внутри предприятия </w:t>
        </w:r>
      </w:ins>
      <w:del w:id="2640" w:author="Shuba, Irina V" w:date="2020-01-13T15:37:00Z">
        <w:r w:rsidR="00B8212A" w:rsidDel="00840866">
          <w:rPr>
            <w:rFonts w:ascii="Times New Roman" w:hAnsi="Times New Roman"/>
            <w:lang w:val="ru-RU"/>
          </w:rPr>
          <w:delText>Наименование цеха-получателя;</w:delText>
        </w:r>
      </w:del>
      <w:ins w:id="2641" w:author="Shuba, Irina V" w:date="2020-01-13T15:37:00Z">
        <w:r>
          <w:rPr>
            <w:rFonts w:ascii="Times New Roman" w:hAnsi="Times New Roman"/>
            <w:lang w:val="ru-RU"/>
          </w:rPr>
          <w:t>;</w:t>
        </w:r>
      </w:ins>
    </w:p>
    <w:p w14:paraId="7610818A" w14:textId="7A6290C1" w:rsidR="00B8212A" w:rsidRPr="00E3714E" w:rsidRDefault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del w:id="2642" w:author="Shuba, Irina V" w:date="2020-01-13T15:44:00Z">
        <w:r w:rsidRPr="00E3714E" w:rsidDel="00E3714E">
          <w:rPr>
            <w:rFonts w:ascii="Times New Roman" w:hAnsi="Times New Roman"/>
            <w:lang w:val="ru-RU"/>
          </w:rPr>
          <w:delText xml:space="preserve">Код цеха-получателя </w:delText>
        </w:r>
        <w:commentRangeStart w:id="2643"/>
        <w:r w:rsidRPr="00E3714E" w:rsidDel="00E3714E">
          <w:rPr>
            <w:rFonts w:ascii="Times New Roman" w:hAnsi="Times New Roman"/>
            <w:lang w:val="ru-RU"/>
          </w:rPr>
          <w:delText>новый</w:delText>
        </w:r>
        <w:commentRangeEnd w:id="2643"/>
        <w:r w:rsidR="000F4371" w:rsidDel="00E3714E">
          <w:rPr>
            <w:rStyle w:val="aff2"/>
          </w:rPr>
          <w:commentReference w:id="2643"/>
        </w:r>
        <w:r w:rsidRPr="00E3714E" w:rsidDel="00E3714E">
          <w:rPr>
            <w:rFonts w:ascii="Times New Roman" w:hAnsi="Times New Roman"/>
            <w:lang w:val="ru-RU"/>
          </w:rPr>
          <w:delText>;</w:delText>
        </w:r>
      </w:del>
    </w:p>
    <w:p w14:paraId="724689E9" w14:textId="0D89D563" w:rsidR="00B8212A" w:rsidRPr="009B6360" w:rsidRDefault="00840866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44" w:author="Shuba, Irina V" w:date="2020-01-13T15:37:00Z">
        <w:r>
          <w:rPr>
            <w:rFonts w:ascii="Times New Roman" w:hAnsi="Times New Roman"/>
            <w:lang w:val="ru-RU"/>
          </w:rPr>
          <w:t>Наименование склада (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  <w:r w:rsidRPr="009B6360">
          <w:rPr>
            <w:rFonts w:ascii="Times New Roman" w:hAnsi="Times New Roman"/>
            <w:lang w:val="ru-RU"/>
          </w:rPr>
          <w:t>цех-получател</w:t>
        </w:r>
        <w:r>
          <w:rPr>
            <w:rFonts w:ascii="Times New Roman" w:hAnsi="Times New Roman"/>
            <w:lang w:val="ru-RU"/>
          </w:rPr>
          <w:t xml:space="preserve">ь) новый по </w:t>
        </w:r>
        <w:r>
          <w:rPr>
            <w:rFonts w:ascii="Times New Roman" w:hAnsi="Times New Roman"/>
          </w:rPr>
          <w:t>SAP</w:t>
        </w:r>
      </w:ins>
      <w:del w:id="2645" w:author="Shuba, Irina V" w:date="2020-01-13T15:38:00Z">
        <w:r w:rsidR="00B8212A" w:rsidRPr="009B6360" w:rsidDel="00840866">
          <w:rPr>
            <w:rFonts w:ascii="Times New Roman" w:hAnsi="Times New Roman"/>
            <w:lang w:val="ru-RU"/>
          </w:rPr>
          <w:delText>Код цеха-получателя</w:delText>
        </w:r>
        <w:r w:rsidR="00B8212A" w:rsidDel="00840866">
          <w:rPr>
            <w:rFonts w:ascii="Times New Roman" w:hAnsi="Times New Roman"/>
            <w:lang w:val="ru-RU"/>
          </w:rPr>
          <w:delText xml:space="preserve"> новый по </w:delText>
        </w:r>
        <w:r w:rsidR="00B8212A" w:rsidDel="00840866">
          <w:rPr>
            <w:rFonts w:ascii="Times New Roman" w:hAnsi="Times New Roman"/>
          </w:rPr>
          <w:delText>SAP</w:delText>
        </w:r>
      </w:del>
      <w:r w:rsidR="00B8212A">
        <w:rPr>
          <w:rFonts w:ascii="Times New Roman" w:hAnsi="Times New Roman"/>
          <w:lang w:val="ru-RU"/>
        </w:rPr>
        <w:t>;</w:t>
      </w:r>
    </w:p>
    <w:p w14:paraId="17259660" w14:textId="23DB45FA" w:rsidR="00B8212A" w:rsidRPr="00035255" w:rsidRDefault="00B8212A" w:rsidP="00B8212A">
      <w:pPr>
        <w:numPr>
          <w:ilvl w:val="1"/>
          <w:numId w:val="8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Наименование цеха-получателя</w:t>
      </w:r>
      <w:r w:rsidRPr="00840866">
        <w:rPr>
          <w:rFonts w:ascii="Times New Roman" w:hAnsi="Times New Roman"/>
          <w:lang w:val="ru-RU"/>
          <w:rPrChange w:id="2646" w:author="Shuba, Irina V" w:date="2020-01-13T15:38:00Z">
            <w:rPr>
              <w:rFonts w:ascii="Times New Roman" w:hAnsi="Times New Roman"/>
            </w:rPr>
          </w:rPrChange>
        </w:rPr>
        <w:t xml:space="preserve"> </w:t>
      </w:r>
      <w:r>
        <w:rPr>
          <w:rFonts w:ascii="Times New Roman" w:hAnsi="Times New Roman"/>
          <w:lang w:val="ru-RU"/>
        </w:rPr>
        <w:t>новый</w:t>
      </w:r>
      <w:commentRangeEnd w:id="2604"/>
      <w:r w:rsidR="00D765D0">
        <w:rPr>
          <w:rStyle w:val="aff2"/>
        </w:rPr>
        <w:commentReference w:id="2604"/>
      </w:r>
      <w:ins w:id="2647" w:author="Shuba, Irina V" w:date="2020-01-13T15:38:00Z">
        <w:r w:rsidR="00840866">
          <w:rPr>
            <w:rFonts w:ascii="Times New Roman" w:hAnsi="Times New Roman"/>
            <w:lang w:val="ru-RU"/>
          </w:rPr>
          <w:t xml:space="preserve"> (автоматически с привязкой к коду или из справочника);</w:t>
        </w:r>
      </w:ins>
    </w:p>
    <w:p w14:paraId="1806958D" w14:textId="77777777" w:rsidR="00B8212A" w:rsidRDefault="00B8212A" w:rsidP="00B8212A">
      <w:pPr>
        <w:numPr>
          <w:ilvl w:val="0"/>
          <w:numId w:val="9"/>
        </w:numPr>
        <w:tabs>
          <w:tab w:val="left" w:pos="1276"/>
          <w:tab w:val="left" w:pos="4536"/>
        </w:tabs>
        <w:spacing w:after="80"/>
        <w:ind w:left="1077" w:hanging="397"/>
        <w:jc w:val="both"/>
        <w:rPr>
          <w:rFonts w:ascii="Times New Roman" w:hAnsi="Times New Roman"/>
        </w:rPr>
      </w:pPr>
      <w:r w:rsidRPr="0045494D">
        <w:rPr>
          <w:rFonts w:ascii="Times New Roman" w:hAnsi="Times New Roman"/>
        </w:rPr>
        <w:t xml:space="preserve">Вагоны без </w:t>
      </w:r>
      <w:r>
        <w:rPr>
          <w:rFonts w:ascii="Times New Roman" w:hAnsi="Times New Roman"/>
          <w:lang w:val="ru-RU"/>
        </w:rPr>
        <w:t>ЗААДРЕСОВКИ</w:t>
      </w:r>
      <w:r>
        <w:rPr>
          <w:rFonts w:ascii="Times New Roman" w:hAnsi="Times New Roman"/>
        </w:rPr>
        <w:t>;</w:t>
      </w:r>
    </w:p>
    <w:p w14:paraId="4FA4104C" w14:textId="40FCB19C" w:rsidR="00B8212A" w:rsidRDefault="00840866" w:rsidP="00B8212A">
      <w:pPr>
        <w:pStyle w:val="a5"/>
        <w:tabs>
          <w:tab w:val="left" w:pos="2431"/>
          <w:tab w:val="left" w:pos="3969"/>
        </w:tabs>
        <w:spacing w:after="80"/>
        <w:ind w:left="284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ins w:id="2648" w:author="Shuba, Irina V" w:date="2020-01-13T15:38:00Z">
        <w:r>
          <w:rPr>
            <w:rFonts w:ascii="Times New Roman" w:hAnsi="Times New Roman"/>
            <w:spacing w:val="0"/>
            <w:sz w:val="24"/>
            <w:szCs w:val="24"/>
            <w:lang w:val="ru-RU"/>
          </w:rPr>
          <w:t xml:space="preserve">          </w:t>
        </w:r>
      </w:ins>
      <w:r w:rsidR="00B8212A" w:rsidRPr="00CD44B4">
        <w:rPr>
          <w:rFonts w:ascii="Times New Roman" w:hAnsi="Times New Roman"/>
          <w:spacing w:val="0"/>
          <w:sz w:val="24"/>
          <w:szCs w:val="24"/>
          <w:lang w:val="ru-RU"/>
        </w:rPr>
        <w:t xml:space="preserve">Для корректировки вагонов поезда, у которых нет </w:t>
      </w:r>
      <w:r w:rsidR="00B8212A">
        <w:rPr>
          <w:rFonts w:ascii="Times New Roman" w:hAnsi="Times New Roman"/>
          <w:spacing w:val="0"/>
          <w:sz w:val="24"/>
          <w:szCs w:val="24"/>
          <w:lang w:val="ru-RU"/>
        </w:rPr>
        <w:t>заадресо</w:t>
      </w:r>
      <w:r w:rsidR="00B8212A" w:rsidRPr="00CD44B4">
        <w:rPr>
          <w:rFonts w:ascii="Times New Roman" w:hAnsi="Times New Roman"/>
          <w:spacing w:val="0"/>
          <w:sz w:val="24"/>
          <w:szCs w:val="24"/>
          <w:lang w:val="ru-RU"/>
        </w:rPr>
        <w:t>вки</w:t>
      </w:r>
      <w:del w:id="2649" w:author="Shuba, Irina V" w:date="2020-01-13T15:38:00Z">
        <w:r w:rsidR="00B8212A" w:rsidDel="00840866">
          <w:rPr>
            <w:rFonts w:ascii="Times New Roman" w:hAnsi="Times New Roman"/>
            <w:spacing w:val="0"/>
            <w:sz w:val="24"/>
            <w:szCs w:val="24"/>
            <w:lang w:val="ru-RU"/>
          </w:rPr>
          <w:delText xml:space="preserve"> или по которым принято решение на переадресовку внутри предприятия</w:delText>
        </w:r>
      </w:del>
      <w:r w:rsidR="00B8212A" w:rsidRPr="00CD44B4">
        <w:rPr>
          <w:rFonts w:ascii="Times New Roman" w:hAnsi="Times New Roman"/>
          <w:spacing w:val="0"/>
          <w:sz w:val="24"/>
          <w:szCs w:val="24"/>
          <w:lang w:val="ru-RU"/>
        </w:rPr>
        <w:t xml:space="preserve">, предназначена форма ввода «Информация по поезду прибытия – Вагоны без </w:t>
      </w:r>
      <w:r w:rsidR="00B8212A">
        <w:rPr>
          <w:rFonts w:ascii="Times New Roman" w:hAnsi="Times New Roman"/>
          <w:spacing w:val="0"/>
          <w:sz w:val="24"/>
          <w:szCs w:val="24"/>
          <w:lang w:val="ru-RU"/>
        </w:rPr>
        <w:t>ЗААДРЕСОВКИ</w:t>
      </w:r>
      <w:r w:rsidR="00B8212A" w:rsidRPr="00CD44B4">
        <w:rPr>
          <w:rFonts w:ascii="Times New Roman" w:hAnsi="Times New Roman"/>
          <w:spacing w:val="0"/>
          <w:sz w:val="24"/>
          <w:szCs w:val="24"/>
          <w:lang w:val="ru-RU"/>
        </w:rPr>
        <w:t>»</w:t>
      </w:r>
      <w:r w:rsidR="00B8212A">
        <w:rPr>
          <w:rFonts w:ascii="Times New Roman" w:hAnsi="Times New Roman"/>
          <w:spacing w:val="0"/>
          <w:sz w:val="24"/>
          <w:szCs w:val="24"/>
          <w:lang w:val="ru-RU"/>
        </w:rPr>
        <w:t>.</w:t>
      </w:r>
    </w:p>
    <w:p w14:paraId="641217C9" w14:textId="38BE5CB0" w:rsidR="00B8212A" w:rsidRPr="003D7062" w:rsidRDefault="00B8212A" w:rsidP="00B8212A">
      <w:pPr>
        <w:pStyle w:val="a5"/>
        <w:tabs>
          <w:tab w:val="left" w:pos="2431"/>
          <w:tab w:val="left" w:pos="3969"/>
        </w:tabs>
        <w:spacing w:after="80"/>
        <w:ind w:left="284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В поле «Перечень вагонов» попадают вагоны у которых в поле </w:t>
      </w:r>
      <w:ins w:id="2650" w:author="Shuba, Irina V" w:date="2020-01-13T15:39:00Z">
        <w:r w:rsidR="00840866">
          <w:rPr>
            <w:rFonts w:ascii="Times New Roman" w:hAnsi="Times New Roman"/>
            <w:spacing w:val="0"/>
            <w:sz w:val="24"/>
            <w:szCs w:val="24"/>
            <w:lang w:val="ru-RU"/>
          </w:rPr>
          <w:t>«</w:t>
        </w:r>
        <w:r w:rsidR="00840866" w:rsidRPr="00840866">
          <w:rPr>
            <w:rFonts w:ascii="Times New Roman" w:hAnsi="Times New Roman"/>
            <w:spacing w:val="0"/>
            <w:sz w:val="24"/>
            <w:szCs w:val="24"/>
            <w:lang w:val="ru-RU"/>
            <w:rPrChange w:id="2651" w:author="Shuba, Irina V" w:date="2020-01-13T15:40:00Z">
              <w:rPr>
                <w:rFonts w:ascii="Times New Roman" w:hAnsi="Times New Roman"/>
                <w:lang w:val="ru-RU"/>
              </w:rPr>
            </w:rPrChange>
          </w:rPr>
          <w:t>Наименование</w:t>
        </w:r>
        <w:r w:rsidR="00840866" w:rsidRPr="00840866" w:rsidDel="00BC51AD">
          <w:rPr>
            <w:rFonts w:ascii="Times New Roman" w:hAnsi="Times New Roman"/>
            <w:spacing w:val="0"/>
            <w:sz w:val="24"/>
            <w:szCs w:val="24"/>
            <w:lang w:val="ru-RU"/>
            <w:rPrChange w:id="2652" w:author="Shuba, Irina V" w:date="2020-01-13T15:40:00Z">
              <w:rPr>
                <w:rFonts w:ascii="Times New Roman" w:hAnsi="Times New Roman"/>
                <w:lang w:val="ru-RU"/>
              </w:rPr>
            </w:rPrChange>
          </w:rPr>
          <w:t xml:space="preserve"> </w:t>
        </w:r>
        <w:r w:rsidR="00840866" w:rsidRPr="00840866">
          <w:rPr>
            <w:rFonts w:ascii="Times New Roman" w:hAnsi="Times New Roman"/>
            <w:spacing w:val="0"/>
            <w:sz w:val="24"/>
            <w:szCs w:val="24"/>
            <w:lang w:val="ru-RU"/>
            <w:rPrChange w:id="2653" w:author="Shuba, Irina V" w:date="2020-01-13T15:40:00Z">
              <w:rPr>
                <w:rFonts w:ascii="Times New Roman" w:hAnsi="Times New Roman"/>
                <w:lang w:val="ru-RU"/>
              </w:rPr>
            </w:rPrChange>
          </w:rPr>
          <w:t xml:space="preserve"> склада»  ( цех – получатель) по </w:t>
        </w:r>
        <w:r w:rsidR="00840866" w:rsidRPr="00840866">
          <w:rPr>
            <w:rFonts w:ascii="Times New Roman" w:hAnsi="Times New Roman"/>
            <w:spacing w:val="0"/>
            <w:sz w:val="24"/>
            <w:szCs w:val="24"/>
            <w:lang w:val="ru-RU"/>
            <w:rPrChange w:id="2654" w:author="Shuba, Irina V" w:date="2020-01-13T15:40:00Z">
              <w:rPr>
                <w:rFonts w:ascii="Times New Roman" w:hAnsi="Times New Roman"/>
              </w:rPr>
            </w:rPrChange>
          </w:rPr>
          <w:t>SAP</w:t>
        </w:r>
        <w:r w:rsidR="00840866" w:rsidRPr="00840866">
          <w:rPr>
            <w:rFonts w:ascii="Times New Roman" w:hAnsi="Times New Roman"/>
            <w:spacing w:val="0"/>
            <w:sz w:val="24"/>
            <w:szCs w:val="24"/>
            <w:lang w:val="ru-RU"/>
            <w:rPrChange w:id="2655" w:author="Shuba, Irina V" w:date="2020-01-13T15:40:00Z">
              <w:rPr>
                <w:rFonts w:ascii="Times New Roman" w:hAnsi="Times New Roman"/>
                <w:lang w:val="ru-RU"/>
              </w:rPr>
            </w:rPrChange>
          </w:rPr>
          <w:t xml:space="preserve"> или </w:t>
        </w:r>
      </w:ins>
      <w:r w:rsidRPr="003D7062">
        <w:rPr>
          <w:rFonts w:ascii="Times New Roman" w:hAnsi="Times New Roman"/>
          <w:spacing w:val="0"/>
          <w:sz w:val="24"/>
          <w:szCs w:val="24"/>
          <w:lang w:val="ru-RU"/>
        </w:rPr>
        <w:t xml:space="preserve">«Наименование цеха-получателя» </w:t>
      </w:r>
      <w:ins w:id="2656" w:author="Shuba, Irina V" w:date="2020-01-13T15:40:00Z">
        <w:r w:rsidR="00E3714E">
          <w:rPr>
            <w:rFonts w:ascii="Times New Roman" w:hAnsi="Times New Roman"/>
            <w:spacing w:val="0"/>
            <w:sz w:val="24"/>
            <w:szCs w:val="24"/>
            <w:lang w:val="ru-RU"/>
          </w:rPr>
          <w:t xml:space="preserve">заполнено следующей информацией </w:t>
        </w:r>
      </w:ins>
      <w:commentRangeStart w:id="2657"/>
      <w:del w:id="2658" w:author="Shuba, Irina V" w:date="2020-01-13T15:40:00Z">
        <w:r w:rsidRPr="003D7062" w:rsidDel="00E3714E">
          <w:rPr>
            <w:rFonts w:ascii="Times New Roman" w:hAnsi="Times New Roman"/>
            <w:spacing w:val="0"/>
            <w:sz w:val="24"/>
            <w:szCs w:val="24"/>
            <w:lang w:val="ru-RU"/>
          </w:rPr>
          <w:delText>введено</w:delText>
        </w:r>
      </w:del>
      <w:commentRangeEnd w:id="2657"/>
      <w:r w:rsidR="002E0D35" w:rsidRPr="00840866">
        <w:rPr>
          <w:rFonts w:ascii="Times New Roman" w:hAnsi="Times New Roman"/>
          <w:sz w:val="24"/>
          <w:szCs w:val="24"/>
          <w:lang w:val="ru-RU"/>
          <w:rPrChange w:id="2659" w:author="Shuba, Irina V" w:date="2020-01-13T15:40:00Z">
            <w:rPr>
              <w:rStyle w:val="aff2"/>
              <w:rFonts w:asciiTheme="minorHAnsi" w:hAnsiTheme="minorHAnsi"/>
              <w:spacing w:val="0"/>
            </w:rPr>
          </w:rPrChange>
        </w:rPr>
        <w:commentReference w:id="2657"/>
      </w:r>
      <w:r w:rsidRPr="003D7062">
        <w:rPr>
          <w:rFonts w:ascii="Times New Roman" w:hAnsi="Times New Roman"/>
          <w:spacing w:val="0"/>
          <w:sz w:val="24"/>
          <w:szCs w:val="24"/>
          <w:lang w:val="ru-RU"/>
        </w:rPr>
        <w:t>:</w:t>
      </w:r>
    </w:p>
    <w:p w14:paraId="2527749B" w14:textId="0062B01A" w:rsidR="00B8212A" w:rsidRDefault="00B8212A" w:rsidP="00B8212A">
      <w:pPr>
        <w:pStyle w:val="a5"/>
        <w:numPr>
          <w:ilvl w:val="0"/>
          <w:numId w:val="35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Без заадресовки</w:t>
      </w:r>
      <w:ins w:id="2660" w:author="Shuba, Irina V" w:date="2020-01-13T15:41:00Z">
        <w:r w:rsidR="00E3714E">
          <w:rPr>
            <w:rFonts w:ascii="Times New Roman" w:hAnsi="Times New Roman"/>
            <w:spacing w:val="0"/>
            <w:sz w:val="24"/>
            <w:szCs w:val="24"/>
            <w:lang w:val="ru-RU"/>
          </w:rPr>
          <w:t xml:space="preserve"> ( вводит приемосдатчик груза и багажа на этапе заполнения информации на прибывший поезд в области формы </w:t>
        </w:r>
      </w:ins>
      <w:ins w:id="2661" w:author="Shuba, Irina V" w:date="2020-01-13T15:43:00Z">
        <w:r w:rsidR="00E3714E">
          <w:rPr>
            <w:rFonts w:ascii="Times New Roman" w:hAnsi="Times New Roman"/>
            <w:spacing w:val="0"/>
            <w:sz w:val="24"/>
            <w:szCs w:val="24"/>
            <w:lang w:val="ru-RU"/>
          </w:rPr>
          <w:t>« Информация по вагону»</w:t>
        </w:r>
      </w:ins>
      <w:ins w:id="2662" w:author="Shuba, Irina V" w:date="2020-01-13T15:41:00Z">
        <w:r w:rsidR="00E3714E">
          <w:rPr>
            <w:rFonts w:ascii="Times New Roman" w:hAnsi="Times New Roman"/>
            <w:spacing w:val="0"/>
            <w:sz w:val="24"/>
            <w:szCs w:val="24"/>
            <w:lang w:val="ru-RU"/>
          </w:rPr>
          <w:t>)</w:t>
        </w:r>
      </w:ins>
      <w:r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75B11813" w14:textId="4951694C" w:rsidR="00B8212A" w:rsidRDefault="00B8212A" w:rsidP="00B8212A">
      <w:pPr>
        <w:pStyle w:val="a5"/>
        <w:numPr>
          <w:ilvl w:val="0"/>
          <w:numId w:val="35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Грузовая Служба</w:t>
      </w:r>
      <w:r w:rsidRPr="001277F2"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ins w:id="2663" w:author="Shuba, Irina V" w:date="2020-01-13T15:41:00Z">
        <w:r w:rsidR="00E3714E">
          <w:rPr>
            <w:rFonts w:ascii="Times New Roman" w:hAnsi="Times New Roman"/>
            <w:spacing w:val="0"/>
            <w:sz w:val="24"/>
            <w:szCs w:val="24"/>
            <w:lang w:val="ru-RU"/>
          </w:rPr>
          <w:t>( при входящей поставке вводит работник дирекции по снабжению)</w:t>
        </w:r>
      </w:ins>
      <w:r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25F592D4" w14:textId="77777777" w:rsidR="00B8212A" w:rsidRPr="00CD44B4" w:rsidRDefault="00B8212A" w:rsidP="00B8212A">
      <w:pPr>
        <w:pStyle w:val="a5"/>
        <w:numPr>
          <w:ilvl w:val="0"/>
          <w:numId w:val="35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Пусто.</w:t>
      </w:r>
    </w:p>
    <w:p w14:paraId="590EA7A8" w14:textId="77777777" w:rsidR="00B8212A" w:rsidRPr="00CD44B4" w:rsidRDefault="00B8212A" w:rsidP="00B8212A">
      <w:pPr>
        <w:pStyle w:val="a5"/>
        <w:numPr>
          <w:ilvl w:val="0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3D7062">
        <w:rPr>
          <w:rFonts w:ascii="Times New Roman" w:hAnsi="Times New Roman"/>
          <w:spacing w:val="0"/>
          <w:sz w:val="24"/>
          <w:szCs w:val="24"/>
          <w:lang w:val="ru-RU"/>
        </w:rPr>
        <w:t>При активации кнопки «Изменить» все поля ввода в области формы «Информация по вагону» заблокированы, кроме</w:t>
      </w:r>
    </w:p>
    <w:p w14:paraId="2242AD4D" w14:textId="77777777" w:rsidR="00B8212A" w:rsidRPr="003D7062" w:rsidRDefault="00B8212A" w:rsidP="00B8212A">
      <w:pPr>
        <w:pStyle w:val="a5"/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3D7062">
        <w:rPr>
          <w:rFonts w:ascii="Times New Roman" w:hAnsi="Times New Roman"/>
          <w:spacing w:val="0"/>
          <w:sz w:val="24"/>
          <w:szCs w:val="24"/>
          <w:lang w:val="ru-RU"/>
        </w:rPr>
        <w:t>Станция комбината;</w:t>
      </w:r>
    </w:p>
    <w:p w14:paraId="72FF3192" w14:textId="6AE13E6B" w:rsidR="00B8212A" w:rsidRPr="003D7062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64" w:author="Shuba, Irina V" w:date="2020-01-13T15:43:00Z">
        <w:r>
          <w:rPr>
            <w:rFonts w:ascii="Times New Roman" w:hAnsi="Times New Roman"/>
            <w:lang w:val="ru-RU"/>
          </w:rPr>
          <w:t xml:space="preserve">Код склада 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  <w:r w:rsidRPr="009B6360">
          <w:rPr>
            <w:rFonts w:ascii="Times New Roman" w:hAnsi="Times New Roman"/>
            <w:lang w:val="ru-RU"/>
          </w:rPr>
          <w:t>цех-получател</w:t>
        </w:r>
        <w:r>
          <w:rPr>
            <w:rFonts w:ascii="Times New Roman" w:hAnsi="Times New Roman"/>
            <w:lang w:val="ru-RU"/>
          </w:rPr>
          <w:t>ь )</w:t>
        </w:r>
      </w:ins>
      <w:del w:id="2665" w:author="Shuba, Irina V" w:date="2020-01-13T15:43:00Z">
        <w:r w:rsidR="00B8212A" w:rsidDel="00E3714E">
          <w:rPr>
            <w:rFonts w:ascii="Times New Roman" w:hAnsi="Times New Roman"/>
            <w:lang w:val="ru-RU"/>
          </w:rPr>
          <w:delText>Код цеха-получателя</w:delText>
        </w:r>
      </w:del>
      <w:r w:rsidR="00B8212A" w:rsidRPr="003D7062">
        <w:rPr>
          <w:rFonts w:ascii="Times New Roman" w:hAnsi="Times New Roman"/>
          <w:lang w:val="ru-RU"/>
        </w:rPr>
        <w:t>;</w:t>
      </w:r>
    </w:p>
    <w:p w14:paraId="431D9CA2" w14:textId="0A4E6384" w:rsidR="00B8212A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66" w:author="Shuba, Irina V" w:date="2020-01-13T15:43:00Z">
        <w:r>
          <w:rPr>
            <w:rFonts w:ascii="Times New Roman" w:hAnsi="Times New Roman"/>
            <w:lang w:val="ru-RU"/>
          </w:rPr>
          <w:t>Наименование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  <w:r>
          <w:rPr>
            <w:rFonts w:ascii="Times New Roman" w:hAnsi="Times New Roman"/>
            <w:lang w:val="ru-RU"/>
          </w:rPr>
          <w:t xml:space="preserve"> склада ( цех – получатель) 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 автоматически с привязкой к коду </w:t>
        </w:r>
      </w:ins>
      <w:del w:id="2667" w:author="Shuba, Irina V" w:date="2020-01-13T15:43:00Z">
        <w:r w:rsidR="00B8212A" w:rsidRPr="009B6360" w:rsidDel="00E3714E">
          <w:rPr>
            <w:rFonts w:ascii="Times New Roman" w:hAnsi="Times New Roman"/>
            <w:lang w:val="ru-RU"/>
          </w:rPr>
          <w:delText xml:space="preserve">Код цеха-получателя </w:delText>
        </w:r>
        <w:r w:rsidR="00B8212A" w:rsidDel="00E3714E">
          <w:rPr>
            <w:rFonts w:ascii="Times New Roman" w:hAnsi="Times New Roman"/>
            <w:lang w:val="ru-RU"/>
          </w:rPr>
          <w:delText xml:space="preserve">по </w:delText>
        </w:r>
        <w:r w:rsidR="00B8212A" w:rsidDel="00E3714E">
          <w:rPr>
            <w:rFonts w:ascii="Times New Roman" w:hAnsi="Times New Roman"/>
          </w:rPr>
          <w:delText>SAP</w:delText>
        </w:r>
      </w:del>
      <w:ins w:id="2668" w:author="Shuba, Irina V" w:date="2020-01-13T15:43:00Z">
        <w:r>
          <w:rPr>
            <w:rFonts w:ascii="Times New Roman" w:hAnsi="Times New Roman"/>
            <w:lang w:val="ru-RU"/>
          </w:rPr>
          <w:t>)</w:t>
        </w:r>
      </w:ins>
      <w:r w:rsidR="00B8212A" w:rsidRPr="009B6360">
        <w:rPr>
          <w:rFonts w:ascii="Times New Roman" w:hAnsi="Times New Roman"/>
          <w:lang w:val="ru-RU"/>
        </w:rPr>
        <w:t>;</w:t>
      </w:r>
    </w:p>
    <w:p w14:paraId="620ED096" w14:textId="474CA8AD" w:rsidR="00B8212A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69" w:author="Shuba, Irina V" w:date="2020-01-13T15:44:00Z">
        <w:r>
          <w:rPr>
            <w:rFonts w:ascii="Times New Roman" w:hAnsi="Times New Roman"/>
            <w:lang w:val="ru-RU"/>
          </w:rPr>
          <w:t xml:space="preserve">Наименование цеха-получателя (автоматически с привязкой к коду или из справочника ) </w:t>
        </w:r>
      </w:ins>
      <w:del w:id="2670" w:author="Shuba, Irina V" w:date="2020-01-13T15:44:00Z">
        <w:r w:rsidR="00B8212A" w:rsidDel="00E3714E">
          <w:rPr>
            <w:rFonts w:ascii="Times New Roman" w:hAnsi="Times New Roman"/>
            <w:lang w:val="ru-RU"/>
          </w:rPr>
          <w:delText>Наименование цеха-получателя</w:delText>
        </w:r>
      </w:del>
      <w:r w:rsidR="00B8212A">
        <w:rPr>
          <w:rFonts w:ascii="Times New Roman" w:hAnsi="Times New Roman"/>
          <w:lang w:val="ru-RU"/>
        </w:rPr>
        <w:t>;</w:t>
      </w:r>
    </w:p>
    <w:p w14:paraId="6D64ED3F" w14:textId="5A2ED58F" w:rsidR="00B8212A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71" w:author="Shuba, Irina V" w:date="2020-01-13T15:44:00Z">
        <w:r>
          <w:rPr>
            <w:rFonts w:ascii="Times New Roman" w:hAnsi="Times New Roman"/>
            <w:lang w:val="ru-RU"/>
          </w:rPr>
          <w:t>Код склада новый</w:t>
        </w:r>
        <w:r>
          <w:rPr>
            <w:rStyle w:val="aff2"/>
          </w:rPr>
          <w:commentReference w:id="2672"/>
        </w:r>
        <w:r>
          <w:rPr>
            <w:rFonts w:ascii="Times New Roman" w:hAnsi="Times New Roman"/>
            <w:lang w:val="ru-RU"/>
          </w:rPr>
          <w:t xml:space="preserve"> </w:t>
        </w:r>
        <w:r w:rsidRPr="00BC51AD">
          <w:rPr>
            <w:rFonts w:ascii="Times New Roman" w:hAnsi="Times New Roman"/>
            <w:lang w:val="ru-RU"/>
          </w:rPr>
          <w:t xml:space="preserve"> </w:t>
        </w:r>
        <w:r>
          <w:rPr>
            <w:rFonts w:ascii="Times New Roman" w:hAnsi="Times New Roman"/>
            <w:lang w:val="ru-RU"/>
          </w:rPr>
          <w:t xml:space="preserve">по </w:t>
        </w:r>
        <w:r>
          <w:rPr>
            <w:rFonts w:ascii="Times New Roman" w:hAnsi="Times New Roman"/>
          </w:rPr>
          <w:t>SAP</w:t>
        </w:r>
        <w:r>
          <w:rPr>
            <w:rFonts w:ascii="Times New Roman" w:hAnsi="Times New Roman"/>
            <w:lang w:val="ru-RU"/>
          </w:rPr>
          <w:t xml:space="preserve"> (цех-получатель) , ( данные заполняются при возникшей переадресовки внутри предприятия</w:t>
        </w:r>
      </w:ins>
      <w:del w:id="2673" w:author="Shuba, Irina V" w:date="2020-01-13T15:45:00Z">
        <w:r w:rsidR="00B8212A" w:rsidDel="00E3714E">
          <w:rPr>
            <w:rFonts w:ascii="Times New Roman" w:hAnsi="Times New Roman"/>
            <w:lang w:val="ru-RU"/>
          </w:rPr>
          <w:delText>Код цеха-получателя новый</w:delText>
        </w:r>
      </w:del>
      <w:r w:rsidR="00B8212A">
        <w:rPr>
          <w:rFonts w:ascii="Times New Roman" w:hAnsi="Times New Roman"/>
          <w:lang w:val="ru-RU"/>
        </w:rPr>
        <w:t>;</w:t>
      </w:r>
    </w:p>
    <w:p w14:paraId="53EE7329" w14:textId="08A13871" w:rsidR="00B8212A" w:rsidRPr="009B6360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74" w:author="Shuba, Irina V" w:date="2020-01-13T15:45:00Z">
        <w:r>
          <w:rPr>
            <w:rFonts w:ascii="Times New Roman" w:hAnsi="Times New Roman"/>
            <w:lang w:val="ru-RU"/>
          </w:rPr>
          <w:t>Наименование склада (</w:t>
        </w:r>
        <w:r w:rsidRPr="009B6360" w:rsidDel="00BC51AD">
          <w:rPr>
            <w:rFonts w:ascii="Times New Roman" w:hAnsi="Times New Roman"/>
            <w:lang w:val="ru-RU"/>
          </w:rPr>
          <w:t xml:space="preserve"> </w:t>
        </w:r>
        <w:r w:rsidRPr="009B6360">
          <w:rPr>
            <w:rFonts w:ascii="Times New Roman" w:hAnsi="Times New Roman"/>
            <w:lang w:val="ru-RU"/>
          </w:rPr>
          <w:t>цех-получател</w:t>
        </w:r>
        <w:r>
          <w:rPr>
            <w:rFonts w:ascii="Times New Roman" w:hAnsi="Times New Roman"/>
            <w:lang w:val="ru-RU"/>
          </w:rPr>
          <w:t xml:space="preserve">ь) новый по </w:t>
        </w:r>
        <w:r>
          <w:rPr>
            <w:rFonts w:ascii="Times New Roman" w:hAnsi="Times New Roman"/>
          </w:rPr>
          <w:t>SAP</w:t>
        </w:r>
      </w:ins>
      <w:del w:id="2675" w:author="Shuba, Irina V" w:date="2020-01-13T15:45:00Z">
        <w:r w:rsidR="00B8212A" w:rsidRPr="009B6360" w:rsidDel="00E3714E">
          <w:rPr>
            <w:rFonts w:ascii="Times New Roman" w:hAnsi="Times New Roman"/>
            <w:lang w:val="ru-RU"/>
          </w:rPr>
          <w:delText>Код цеха-получателя</w:delText>
        </w:r>
        <w:r w:rsidR="00B8212A" w:rsidDel="00E3714E">
          <w:rPr>
            <w:rFonts w:ascii="Times New Roman" w:hAnsi="Times New Roman"/>
            <w:lang w:val="ru-RU"/>
          </w:rPr>
          <w:delText xml:space="preserve"> новый по </w:delText>
        </w:r>
        <w:r w:rsidR="00B8212A" w:rsidDel="00E3714E">
          <w:rPr>
            <w:rFonts w:ascii="Times New Roman" w:hAnsi="Times New Roman"/>
          </w:rPr>
          <w:delText>SAP</w:delText>
        </w:r>
      </w:del>
      <w:r w:rsidR="00B8212A">
        <w:rPr>
          <w:rFonts w:ascii="Times New Roman" w:hAnsi="Times New Roman"/>
          <w:lang w:val="ru-RU"/>
        </w:rPr>
        <w:t>;</w:t>
      </w:r>
    </w:p>
    <w:p w14:paraId="7DC4CDAC" w14:textId="017F3032" w:rsidR="00B8212A" w:rsidRPr="00035255" w:rsidRDefault="00E3714E" w:rsidP="00B8212A">
      <w:pPr>
        <w:numPr>
          <w:ilvl w:val="1"/>
          <w:numId w:val="12"/>
        </w:numPr>
        <w:tabs>
          <w:tab w:val="left" w:pos="2431"/>
          <w:tab w:val="left" w:pos="3969"/>
        </w:tabs>
        <w:spacing w:after="80"/>
        <w:jc w:val="both"/>
        <w:rPr>
          <w:rFonts w:ascii="Times New Roman" w:hAnsi="Times New Roman"/>
          <w:lang w:val="ru-RU"/>
        </w:rPr>
      </w:pPr>
      <w:ins w:id="2676" w:author="Shuba, Irina V" w:date="2020-01-13T15:45:00Z">
        <w:r>
          <w:rPr>
            <w:rFonts w:ascii="Times New Roman" w:hAnsi="Times New Roman"/>
            <w:lang w:val="ru-RU"/>
          </w:rPr>
          <w:t>Наименование цеха-получателя</w:t>
        </w:r>
        <w:r w:rsidRPr="00152C49">
          <w:rPr>
            <w:rFonts w:ascii="Times New Roman" w:hAnsi="Times New Roman"/>
            <w:lang w:val="ru-RU"/>
          </w:rPr>
          <w:t xml:space="preserve"> </w:t>
        </w:r>
        <w:r>
          <w:rPr>
            <w:rFonts w:ascii="Times New Roman" w:hAnsi="Times New Roman"/>
            <w:lang w:val="ru-RU"/>
          </w:rPr>
          <w:t>новый (автоматически с привязкой к коду или из справочника)</w:t>
        </w:r>
      </w:ins>
      <w:del w:id="2677" w:author="Shuba, Irina V" w:date="2020-01-13T15:45:00Z">
        <w:r w:rsidR="00B8212A" w:rsidDel="00E3714E">
          <w:rPr>
            <w:rFonts w:ascii="Times New Roman" w:hAnsi="Times New Roman"/>
            <w:lang w:val="ru-RU"/>
          </w:rPr>
          <w:delText>Наименование цеха-получателя</w:delText>
        </w:r>
        <w:r w:rsidR="00B8212A" w:rsidRPr="00E3714E" w:rsidDel="00E3714E">
          <w:rPr>
            <w:rFonts w:ascii="Times New Roman" w:hAnsi="Times New Roman"/>
            <w:lang w:val="ru-RU"/>
            <w:rPrChange w:id="2678" w:author="Shuba, Irina V" w:date="2020-01-13T15:45:00Z">
              <w:rPr>
                <w:rFonts w:ascii="Times New Roman" w:hAnsi="Times New Roman"/>
              </w:rPr>
            </w:rPrChange>
          </w:rPr>
          <w:delText xml:space="preserve"> </w:delText>
        </w:r>
        <w:r w:rsidR="00B8212A" w:rsidDel="00E3714E">
          <w:rPr>
            <w:rFonts w:ascii="Times New Roman" w:hAnsi="Times New Roman"/>
            <w:lang w:val="ru-RU"/>
          </w:rPr>
          <w:delText>новый.</w:delText>
        </w:r>
      </w:del>
      <w:ins w:id="2679" w:author="Shuba, Irina V" w:date="2020-01-13T15:45:00Z">
        <w:r>
          <w:rPr>
            <w:rFonts w:ascii="Times New Roman" w:hAnsi="Times New Roman"/>
            <w:lang w:val="ru-RU"/>
          </w:rPr>
          <w:t>;</w:t>
        </w:r>
      </w:ins>
    </w:p>
    <w:p w14:paraId="02134144" w14:textId="28A73D4F" w:rsidR="00B8212A" w:rsidRDefault="00B8212A" w:rsidP="00B8212A">
      <w:pPr>
        <w:ind w:firstLine="708"/>
        <w:jc w:val="both"/>
        <w:rPr>
          <w:rFonts w:ascii="Times New Roman" w:hAnsi="Times New Roman"/>
          <w:lang w:val="ru-RU"/>
        </w:rPr>
      </w:pPr>
      <w:r w:rsidRPr="002F65C4">
        <w:rPr>
          <w:rFonts w:ascii="Times New Roman" w:hAnsi="Times New Roman"/>
          <w:lang w:val="ru-RU"/>
        </w:rPr>
        <w:t>При сохранении данных по заадресовке будет происходить логический контроль и выдаваться соответсвующее сообщение</w:t>
      </w:r>
      <w:r>
        <w:rPr>
          <w:rFonts w:ascii="Times New Roman" w:hAnsi="Times New Roman"/>
          <w:lang w:val="ru-RU"/>
        </w:rPr>
        <w:t>,</w:t>
      </w:r>
      <w:r w:rsidRPr="002F65C4">
        <w:rPr>
          <w:rFonts w:ascii="Times New Roman" w:hAnsi="Times New Roman"/>
          <w:lang w:val="ru-RU"/>
        </w:rPr>
        <w:t xml:space="preserve"> аналогичное как и при основном вво</w:t>
      </w:r>
      <w:r w:rsidR="00911BC1">
        <w:rPr>
          <w:rFonts w:ascii="Times New Roman" w:hAnsi="Times New Roman"/>
          <w:lang w:val="ru-RU"/>
        </w:rPr>
        <w:t>д</w:t>
      </w:r>
      <w:r w:rsidRPr="002F65C4">
        <w:rPr>
          <w:rFonts w:ascii="Times New Roman" w:hAnsi="Times New Roman"/>
          <w:lang w:val="ru-RU"/>
        </w:rPr>
        <w:t>е данных по заадресовке в форм</w:t>
      </w:r>
      <w:r w:rsidR="00911BC1">
        <w:rPr>
          <w:rFonts w:ascii="Times New Roman" w:hAnsi="Times New Roman"/>
          <w:lang w:val="ru-RU"/>
        </w:rPr>
        <w:t>е</w:t>
      </w:r>
      <w:r w:rsidRPr="002F65C4">
        <w:rPr>
          <w:rFonts w:ascii="Times New Roman" w:hAnsi="Times New Roman"/>
          <w:lang w:val="ru-RU"/>
        </w:rPr>
        <w:t xml:space="preserve"> ввода ««</w:t>
      </w:r>
      <w:r w:rsidRPr="009B6360">
        <w:rPr>
          <w:rFonts w:ascii="Times New Roman" w:hAnsi="Times New Roman"/>
          <w:lang w:val="ru-RU"/>
        </w:rPr>
        <w:t>Информация по поезду прибытия –</w:t>
      </w:r>
      <w:r>
        <w:rPr>
          <w:rFonts w:ascii="Times New Roman" w:hAnsi="Times New Roman"/>
          <w:lang w:val="ru-RU"/>
        </w:rPr>
        <w:t>Ввод данных по ЗААДРЕСОВКЕ</w:t>
      </w:r>
      <w:r w:rsidRPr="009B6360">
        <w:rPr>
          <w:rFonts w:ascii="Times New Roman" w:hAnsi="Times New Roman"/>
          <w:lang w:val="ru-RU"/>
        </w:rPr>
        <w:t>»</w:t>
      </w:r>
      <w:r>
        <w:rPr>
          <w:rFonts w:ascii="Times New Roman" w:hAnsi="Times New Roman"/>
          <w:lang w:val="ru-RU"/>
        </w:rPr>
        <w:t>.</w:t>
      </w:r>
    </w:p>
    <w:p w14:paraId="37BB71E5" w14:textId="77777777" w:rsidR="00B8212A" w:rsidRPr="00CD44B4" w:rsidRDefault="00B8212A" w:rsidP="00B8212A">
      <w:pPr>
        <w:spacing w:after="80"/>
        <w:jc w:val="both"/>
        <w:rPr>
          <w:rFonts w:ascii="Times New Roman" w:hAnsi="Times New Roman"/>
          <w:highlight w:val="red"/>
          <w:lang w:val="ru-RU"/>
        </w:rPr>
      </w:pPr>
    </w:p>
    <w:p w14:paraId="2D0D2DC5" w14:textId="77777777" w:rsidR="00B8212A" w:rsidRPr="00053CFE" w:rsidRDefault="00B8212A" w:rsidP="00B8212A">
      <w:pPr>
        <w:pStyle w:val="2"/>
        <w:numPr>
          <w:ilvl w:val="1"/>
          <w:numId w:val="34"/>
        </w:numPr>
        <w:jc w:val="center"/>
        <w:rPr>
          <w:rFonts w:ascii="Times New Roman" w:hAnsi="Times New Roman"/>
          <w:noProof/>
          <w:sz w:val="24"/>
          <w:szCs w:val="24"/>
          <w:lang w:val="ru-RU"/>
        </w:rPr>
      </w:pPr>
      <w:r w:rsidRPr="00053CFE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commentRangeStart w:id="2680"/>
      <w:r w:rsidRPr="00053CFE">
        <w:rPr>
          <w:rFonts w:ascii="Times New Roman" w:hAnsi="Times New Roman"/>
          <w:sz w:val="24"/>
          <w:szCs w:val="24"/>
          <w:lang w:val="ru-RU"/>
        </w:rPr>
        <w:t>Форма «Проверка корректности номера вагона»</w:t>
      </w:r>
      <w:commentRangeEnd w:id="2680"/>
      <w:r w:rsidR="00B833FC">
        <w:rPr>
          <w:rStyle w:val="aff2"/>
          <w:rFonts w:asciiTheme="minorHAnsi" w:eastAsia="Times New Roman" w:hAnsiTheme="minorHAnsi" w:cs="Times New Roman"/>
          <w:b w:val="0"/>
          <w:bCs w:val="0"/>
        </w:rPr>
        <w:commentReference w:id="2680"/>
      </w:r>
    </w:p>
    <w:p w14:paraId="6DA1A54C" w14:textId="77777777" w:rsidR="00B8212A" w:rsidRPr="00053CFE" w:rsidRDefault="00B8212A" w:rsidP="00B8212A">
      <w:pPr>
        <w:rPr>
          <w:rFonts w:ascii="Times New Roman" w:hAnsi="Times New Roman"/>
          <w:sz w:val="14"/>
          <w:szCs w:val="16"/>
          <w:lang w:val="ru-RU"/>
        </w:rPr>
      </w:pPr>
    </w:p>
    <w:p w14:paraId="6D4F406E" w14:textId="4184A603" w:rsidR="00B8212A" w:rsidRPr="003D7062" w:rsidRDefault="00C415A4" w:rsidP="00B8212A">
      <w:pPr>
        <w:spacing w:after="80"/>
        <w:ind w:firstLine="454"/>
        <w:jc w:val="both"/>
        <w:rPr>
          <w:rFonts w:ascii="Times New Roman" w:hAnsi="Times New Roman"/>
          <w:szCs w:val="28"/>
          <w:lang w:val="ru-RU"/>
        </w:rPr>
      </w:pPr>
      <w:ins w:id="2681" w:author="Shuba, Irina V" w:date="2020-01-13T15:46:00Z">
        <w:r>
          <w:rPr>
            <w:rFonts w:ascii="Times New Roman" w:hAnsi="Times New Roman"/>
            <w:szCs w:val="28"/>
            <w:lang w:val="ru-RU"/>
          </w:rPr>
          <w:t xml:space="preserve">При необходимости </w:t>
        </w:r>
      </w:ins>
      <w:ins w:id="2682" w:author="Shuba, Irina V" w:date="2020-01-13T15:57:00Z">
        <w:r w:rsidR="00FA7B56">
          <w:rPr>
            <w:rFonts w:ascii="Times New Roman" w:hAnsi="Times New Roman"/>
            <w:szCs w:val="28"/>
            <w:lang w:val="ru-RU"/>
          </w:rPr>
          <w:t xml:space="preserve">для </w:t>
        </w:r>
      </w:ins>
      <w:del w:id="2683" w:author="Shuba, Irina V" w:date="2020-01-13T15:46:00Z">
        <w:r w:rsidR="00B8212A" w:rsidRPr="00053CFE" w:rsidDel="00C415A4">
          <w:rPr>
            <w:rFonts w:ascii="Times New Roman" w:hAnsi="Times New Roman"/>
            <w:szCs w:val="28"/>
            <w:lang w:val="ru-RU"/>
          </w:rPr>
          <w:delText xml:space="preserve">Для </w:delText>
        </w:r>
      </w:del>
      <w:r w:rsidR="00B8212A" w:rsidRPr="00053CFE">
        <w:rPr>
          <w:rFonts w:ascii="Times New Roman" w:hAnsi="Times New Roman"/>
          <w:lang w:val="ru-RU"/>
        </w:rPr>
        <w:t>провер</w:t>
      </w:r>
      <w:del w:id="2684" w:author="Shuba, Irina V" w:date="2020-01-13T15:46:00Z">
        <w:r w:rsidR="00B8212A" w:rsidRPr="00053CFE" w:rsidDel="00C415A4">
          <w:rPr>
            <w:rFonts w:ascii="Times New Roman" w:hAnsi="Times New Roman"/>
            <w:lang w:val="ru-RU"/>
          </w:rPr>
          <w:delText>ки</w:delText>
        </w:r>
      </w:del>
      <w:ins w:id="2685" w:author="Shuba, Irina V" w:date="2020-01-13T15:52:00Z">
        <w:r w:rsidR="00FA7B56">
          <w:rPr>
            <w:rFonts w:ascii="Times New Roman" w:hAnsi="Times New Roman"/>
            <w:lang w:val="ru-RU"/>
          </w:rPr>
          <w:t>ки</w:t>
        </w:r>
      </w:ins>
      <w:ins w:id="2686" w:author="Shuba, Irina V" w:date="2020-01-13T15:46:00Z">
        <w:r>
          <w:rPr>
            <w:rFonts w:ascii="Times New Roman" w:hAnsi="Times New Roman"/>
            <w:lang w:val="ru-RU"/>
          </w:rPr>
          <w:t xml:space="preserve"> </w:t>
        </w:r>
      </w:ins>
      <w:r w:rsidR="00B8212A" w:rsidRPr="00053CFE">
        <w:rPr>
          <w:rFonts w:ascii="Times New Roman" w:hAnsi="Times New Roman"/>
          <w:lang w:val="ru-RU"/>
        </w:rPr>
        <w:t xml:space="preserve"> </w:t>
      </w:r>
      <w:del w:id="2687" w:author="Shuba, Irina V" w:date="2020-01-13T15:46:00Z">
        <w:r w:rsidR="00B8212A" w:rsidRPr="00053CFE" w:rsidDel="00C415A4">
          <w:rPr>
            <w:rFonts w:ascii="Times New Roman" w:hAnsi="Times New Roman"/>
            <w:lang w:val="ru-RU"/>
          </w:rPr>
          <w:delText xml:space="preserve">корректности ввода </w:delText>
        </w:r>
      </w:del>
      <w:r w:rsidR="00B8212A" w:rsidRPr="00053CFE">
        <w:rPr>
          <w:rFonts w:ascii="Times New Roman" w:hAnsi="Times New Roman"/>
          <w:lang w:val="ru-RU"/>
        </w:rPr>
        <w:t>номера вагона</w:t>
      </w:r>
      <w:r w:rsidR="00B8212A" w:rsidRPr="00053CFE">
        <w:rPr>
          <w:rFonts w:ascii="Times New Roman" w:hAnsi="Times New Roman"/>
          <w:szCs w:val="28"/>
          <w:lang w:val="ru-RU"/>
        </w:rPr>
        <w:t xml:space="preserve">, предназначена форма </w:t>
      </w:r>
      <w:r w:rsidR="00B8212A" w:rsidRPr="00053CFE">
        <w:rPr>
          <w:rFonts w:ascii="Times New Roman" w:hAnsi="Times New Roman"/>
          <w:lang w:val="ru-RU"/>
        </w:rPr>
        <w:t>«Проверка корректности номера вагона» (рис.</w:t>
      </w:r>
      <w:r w:rsidR="00B8212A" w:rsidRPr="0045494D">
        <w:rPr>
          <w:rFonts w:ascii="Times New Roman" w:hAnsi="Times New Roman"/>
        </w:rPr>
        <w:t> </w:t>
      </w:r>
      <w:r w:rsidR="00B8212A" w:rsidRPr="00053CFE">
        <w:rPr>
          <w:rFonts w:ascii="Times New Roman" w:hAnsi="Times New Roman"/>
          <w:lang w:val="ru-RU"/>
        </w:rPr>
        <w:t>155):</w:t>
      </w:r>
      <w:r w:rsidR="00B8212A" w:rsidRPr="003D7062">
        <w:rPr>
          <w:rStyle w:val="aff0"/>
          <w:rFonts w:ascii="Helvetica" w:hAnsi="Helvetica" w:cs="Helvetica"/>
          <w:b w:val="0"/>
          <w:bCs w:val="0"/>
          <w:color w:val="000000"/>
          <w:sz w:val="18"/>
          <w:szCs w:val="18"/>
          <w:shd w:val="clear" w:color="auto" w:fill="FFFFFF"/>
          <w:lang w:val="ru-RU"/>
        </w:rPr>
        <w:t xml:space="preserve"> </w:t>
      </w:r>
      <w:r w:rsidR="00B8212A" w:rsidRPr="00350255">
        <w:rPr>
          <w:rFonts w:ascii="Times New Roman" w:hAnsi="Times New Roman"/>
          <w:szCs w:val="28"/>
          <w:lang w:val="ru-RU"/>
        </w:rPr>
        <w:t>Проверка номера вагона</w:t>
      </w:r>
      <w:r w:rsidR="00B8212A" w:rsidRPr="003D7062">
        <w:rPr>
          <w:rFonts w:ascii="Times New Roman" w:hAnsi="Times New Roman"/>
          <w:szCs w:val="28"/>
          <w:lang w:val="ru-RU"/>
        </w:rPr>
        <w:t> заключается в расчете по определенному алгоритму контрольной суммы первых семи цифр в </w:t>
      </w:r>
      <w:r w:rsidR="00B8212A" w:rsidRPr="00350255">
        <w:rPr>
          <w:rFonts w:ascii="Times New Roman" w:hAnsi="Times New Roman"/>
          <w:szCs w:val="28"/>
          <w:lang w:val="ru-RU"/>
        </w:rPr>
        <w:t>номере вагона</w:t>
      </w:r>
      <w:r w:rsidR="00B8212A" w:rsidRPr="003D7062">
        <w:rPr>
          <w:rFonts w:ascii="Times New Roman" w:hAnsi="Times New Roman"/>
          <w:szCs w:val="28"/>
          <w:lang w:val="ru-RU"/>
        </w:rPr>
        <w:t> и сравнении этой суммы с восьмой цифрой номера</w:t>
      </w:r>
    </w:p>
    <w:p w14:paraId="1467A47D" w14:textId="77777777" w:rsidR="00B8212A" w:rsidRPr="003D7062" w:rsidRDefault="00B8212A" w:rsidP="00B8212A">
      <w:pPr>
        <w:rPr>
          <w:rFonts w:ascii="Times New Roman" w:hAnsi="Times New Roman"/>
          <w:szCs w:val="28"/>
          <w:lang w:val="ru-RU"/>
        </w:rPr>
      </w:pPr>
    </w:p>
    <w:p w14:paraId="671E11DF" w14:textId="77777777" w:rsidR="00B8212A" w:rsidRPr="0045494D" w:rsidRDefault="00B8212A" w:rsidP="00B8212A">
      <w:pPr>
        <w:jc w:val="center"/>
        <w:rPr>
          <w:rFonts w:ascii="Times New Roman" w:hAnsi="Times New Roman"/>
          <w:b/>
        </w:rPr>
      </w:pPr>
      <w:r w:rsidRPr="001926B0">
        <w:rPr>
          <w:noProof/>
          <w:lang w:val="ru-RU" w:eastAsia="ru-RU"/>
        </w:rPr>
        <w:drawing>
          <wp:inline distT="0" distB="0" distL="0" distR="0" wp14:anchorId="070503E2" wp14:editId="66729D30">
            <wp:extent cx="2183765" cy="852805"/>
            <wp:effectExtent l="0" t="0" r="698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7646" w14:textId="77777777" w:rsidR="00B8212A" w:rsidRPr="0045494D" w:rsidRDefault="00B8212A" w:rsidP="00B8212A">
      <w:pPr>
        <w:jc w:val="center"/>
        <w:rPr>
          <w:rFonts w:ascii="Times New Roman" w:hAnsi="Times New Roman"/>
          <w:sz w:val="8"/>
          <w:szCs w:val="8"/>
        </w:rPr>
      </w:pPr>
    </w:p>
    <w:p w14:paraId="31E6223D" w14:textId="77777777" w:rsidR="00B8212A" w:rsidRPr="00053CFE" w:rsidRDefault="00B8212A" w:rsidP="00B8212A">
      <w:pPr>
        <w:spacing w:after="80"/>
        <w:jc w:val="center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43</w:t>
      </w:r>
      <w:r w:rsidRPr="00053CFE">
        <w:rPr>
          <w:rFonts w:ascii="Times New Roman" w:hAnsi="Times New Roman"/>
          <w:lang w:val="ru-RU"/>
        </w:rPr>
        <w:t xml:space="preserve"> Ф</w:t>
      </w:r>
      <w:r w:rsidRPr="00053CFE">
        <w:rPr>
          <w:rFonts w:ascii="Times New Roman" w:hAnsi="Times New Roman"/>
          <w:szCs w:val="28"/>
          <w:lang w:val="ru-RU"/>
        </w:rPr>
        <w:t xml:space="preserve">орма вывода </w:t>
      </w:r>
      <w:r w:rsidRPr="00053CFE">
        <w:rPr>
          <w:rFonts w:ascii="Times New Roman" w:hAnsi="Times New Roman"/>
          <w:lang w:val="ru-RU"/>
        </w:rPr>
        <w:t>«Проверка корректности номера вагона»</w:t>
      </w:r>
    </w:p>
    <w:p w14:paraId="64BC4A96" w14:textId="77777777" w:rsidR="00B8212A" w:rsidRPr="00053CFE" w:rsidRDefault="00B8212A" w:rsidP="00B8212A">
      <w:pPr>
        <w:spacing w:after="80"/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268640D3" w14:textId="77777777" w:rsidR="00B8212A" w:rsidRPr="00053CFE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Данную форму можно вызвать с помощью пункта «Проверка номера вагона» подменю «Ввод данных» основного меню.</w:t>
      </w:r>
    </w:p>
    <w:p w14:paraId="07719A73" w14:textId="77777777" w:rsidR="00B8212A" w:rsidRPr="00053CFE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 xml:space="preserve">Для проверки корректности ввода номера вагона, необходимо в поле ввода «№ вагона» </w:t>
      </w:r>
    </w:p>
    <w:p w14:paraId="2C3EDF4E" w14:textId="77777777" w:rsidR="00B8212A" w:rsidRPr="00053CFE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Если введенный вагон не прошёл проверку на корректность ввода, то будет выдано соответствующее сообщение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44</w:t>
      </w:r>
      <w:r w:rsidRPr="00053CFE">
        <w:rPr>
          <w:rFonts w:ascii="Times New Roman" w:hAnsi="Times New Roman"/>
          <w:lang w:val="ru-RU"/>
        </w:rPr>
        <w:t>):</w:t>
      </w:r>
    </w:p>
    <w:p w14:paraId="03098FA7" w14:textId="77777777" w:rsidR="00B8212A" w:rsidRPr="00053CFE" w:rsidRDefault="00B8212A" w:rsidP="00B8212A">
      <w:pPr>
        <w:rPr>
          <w:rFonts w:ascii="Times New Roman" w:hAnsi="Times New Roman"/>
          <w:b/>
          <w:sz w:val="8"/>
          <w:szCs w:val="8"/>
          <w:lang w:val="ru-RU"/>
        </w:rPr>
      </w:pPr>
    </w:p>
    <w:p w14:paraId="20D8A4C1" w14:textId="77777777" w:rsidR="00B8212A" w:rsidRPr="0045494D" w:rsidRDefault="00B8212A" w:rsidP="00B8212A">
      <w:pPr>
        <w:jc w:val="center"/>
        <w:rPr>
          <w:rFonts w:ascii="Times New Roman" w:hAnsi="Times New Roman"/>
          <w:b/>
        </w:rPr>
      </w:pPr>
      <w:r w:rsidRPr="001926B0">
        <w:rPr>
          <w:noProof/>
          <w:lang w:val="ru-RU" w:eastAsia="ru-RU"/>
        </w:rPr>
        <w:drawing>
          <wp:inline distT="0" distB="0" distL="0" distR="0" wp14:anchorId="56051B18" wp14:editId="1CED4DB3">
            <wp:extent cx="2087880" cy="812165"/>
            <wp:effectExtent l="0" t="0" r="762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6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449A" w14:textId="77777777" w:rsidR="00B8212A" w:rsidRPr="0045494D" w:rsidRDefault="00B8212A" w:rsidP="00B8212A">
      <w:pPr>
        <w:jc w:val="center"/>
        <w:rPr>
          <w:rFonts w:ascii="Times New Roman" w:hAnsi="Times New Roman"/>
          <w:sz w:val="8"/>
          <w:szCs w:val="8"/>
        </w:rPr>
      </w:pPr>
    </w:p>
    <w:p w14:paraId="4095932C" w14:textId="77777777" w:rsidR="00B8212A" w:rsidRPr="00053CFE" w:rsidRDefault="00B8212A" w:rsidP="00B8212A">
      <w:pPr>
        <w:spacing w:after="80"/>
        <w:jc w:val="center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44</w:t>
      </w:r>
      <w:r w:rsidRPr="00053CFE">
        <w:rPr>
          <w:rFonts w:ascii="Times New Roman" w:hAnsi="Times New Roman"/>
          <w:lang w:val="ru-RU"/>
        </w:rPr>
        <w:t>. Сообщение об ошибке, что номер вагона введён неверно</w:t>
      </w:r>
    </w:p>
    <w:p w14:paraId="453BE6E9" w14:textId="77777777" w:rsidR="00B8212A" w:rsidRPr="00053CFE" w:rsidRDefault="00B8212A" w:rsidP="00B8212A">
      <w:pPr>
        <w:ind w:firstLine="454"/>
        <w:jc w:val="both"/>
        <w:rPr>
          <w:rFonts w:ascii="Times New Roman" w:hAnsi="Times New Roman"/>
          <w:sz w:val="8"/>
          <w:szCs w:val="8"/>
          <w:lang w:val="ru-RU"/>
        </w:rPr>
      </w:pPr>
    </w:p>
    <w:p w14:paraId="26165003" w14:textId="77777777" w:rsidR="00B8212A" w:rsidRPr="00053CFE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Если же введенный вагон прошёл проверку на корректность ввода, то будет выдано также соответствующее сообщение 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45</w:t>
      </w:r>
      <w:r w:rsidRPr="00053CFE">
        <w:rPr>
          <w:rFonts w:ascii="Times New Roman" w:hAnsi="Times New Roman"/>
          <w:lang w:val="ru-RU"/>
        </w:rPr>
        <w:t>):</w:t>
      </w:r>
    </w:p>
    <w:p w14:paraId="410854FD" w14:textId="77777777" w:rsidR="00B8212A" w:rsidRPr="00053CFE" w:rsidRDefault="00B8212A" w:rsidP="00B8212A">
      <w:pPr>
        <w:rPr>
          <w:rFonts w:ascii="Times New Roman" w:hAnsi="Times New Roman"/>
          <w:b/>
          <w:sz w:val="8"/>
          <w:szCs w:val="8"/>
          <w:lang w:val="ru-RU"/>
        </w:rPr>
      </w:pPr>
    </w:p>
    <w:p w14:paraId="77B135D7" w14:textId="77777777" w:rsidR="00B8212A" w:rsidRPr="0045494D" w:rsidRDefault="00B8212A" w:rsidP="00B8212A">
      <w:pPr>
        <w:jc w:val="center"/>
        <w:rPr>
          <w:rFonts w:ascii="Times New Roman" w:hAnsi="Times New Roman"/>
          <w:b/>
        </w:rPr>
      </w:pPr>
      <w:r w:rsidRPr="001926B0">
        <w:rPr>
          <w:noProof/>
          <w:lang w:val="ru-RU" w:eastAsia="ru-RU"/>
        </w:rPr>
        <w:drawing>
          <wp:inline distT="0" distB="0" distL="0" distR="0" wp14:anchorId="56CA87AB" wp14:editId="32C39B71">
            <wp:extent cx="1917700" cy="812165"/>
            <wp:effectExtent l="0" t="0" r="635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6154" w14:textId="77777777" w:rsidR="00B8212A" w:rsidRPr="0045494D" w:rsidRDefault="00B8212A" w:rsidP="00B8212A">
      <w:pPr>
        <w:jc w:val="center"/>
        <w:rPr>
          <w:rFonts w:ascii="Times New Roman" w:hAnsi="Times New Roman"/>
          <w:sz w:val="8"/>
          <w:szCs w:val="8"/>
        </w:rPr>
      </w:pPr>
    </w:p>
    <w:p w14:paraId="0681C6D6" w14:textId="77777777" w:rsidR="00B8212A" w:rsidRPr="00053CFE" w:rsidRDefault="00B8212A" w:rsidP="00B8212A">
      <w:pPr>
        <w:spacing w:after="80"/>
        <w:jc w:val="center"/>
        <w:rPr>
          <w:rFonts w:ascii="Times New Roman" w:hAnsi="Times New Roman"/>
          <w:lang w:val="ru-RU"/>
        </w:rPr>
      </w:pPr>
      <w:r w:rsidRPr="00053CFE">
        <w:rPr>
          <w:rFonts w:ascii="Times New Roman" w:hAnsi="Times New Roman"/>
          <w:lang w:val="ru-RU"/>
        </w:rPr>
        <w:t>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45</w:t>
      </w:r>
      <w:r w:rsidRPr="00053CFE">
        <w:rPr>
          <w:rFonts w:ascii="Times New Roman" w:hAnsi="Times New Roman"/>
          <w:lang w:val="ru-RU"/>
        </w:rPr>
        <w:t xml:space="preserve"> Сообщение о том, что номер вагона введён верно</w:t>
      </w:r>
    </w:p>
    <w:p w14:paraId="3BB5A1C3" w14:textId="77777777" w:rsidR="00B8212A" w:rsidRDefault="00B8212A" w:rsidP="00B8212A">
      <w:pPr>
        <w:pStyle w:val="2"/>
        <w:numPr>
          <w:ilvl w:val="1"/>
          <w:numId w:val="34"/>
        </w:numPr>
        <w:jc w:val="center"/>
        <w:rPr>
          <w:rFonts w:ascii="Times New Roman" w:hAnsi="Times New Roman"/>
          <w:sz w:val="24"/>
          <w:szCs w:val="24"/>
        </w:rPr>
      </w:pPr>
      <w:commentRangeStart w:id="2688"/>
      <w:r w:rsidRPr="000D6584">
        <w:rPr>
          <w:rFonts w:ascii="Times New Roman" w:hAnsi="Times New Roman"/>
          <w:sz w:val="24"/>
          <w:szCs w:val="24"/>
        </w:rPr>
        <w:t>Справочники</w:t>
      </w:r>
      <w:commentRangeEnd w:id="2688"/>
      <w:r w:rsidR="005E2402">
        <w:rPr>
          <w:rStyle w:val="aff2"/>
          <w:rFonts w:asciiTheme="minorHAnsi" w:eastAsia="Times New Roman" w:hAnsiTheme="minorHAnsi" w:cs="Times New Roman"/>
          <w:b w:val="0"/>
          <w:bCs w:val="0"/>
        </w:rPr>
        <w:commentReference w:id="2688"/>
      </w:r>
    </w:p>
    <w:p w14:paraId="420B7B26" w14:textId="77777777" w:rsidR="00B8212A" w:rsidRDefault="00B8212A" w:rsidP="00B8212A">
      <w:pPr>
        <w:rPr>
          <w:highlight w:val="yellow"/>
          <w:lang w:val="ru-RU"/>
        </w:rPr>
      </w:pPr>
    </w:p>
    <w:p w14:paraId="4D803B51" w14:textId="77777777" w:rsidR="00B8212A" w:rsidRDefault="00B8212A" w:rsidP="00B8212A">
      <w:pPr>
        <w:rPr>
          <w:lang w:val="ru-RU"/>
        </w:rPr>
      </w:pPr>
      <w:r w:rsidRPr="0030109C">
        <w:rPr>
          <w:highlight w:val="yellow"/>
          <w:lang w:val="ru-RU"/>
        </w:rPr>
        <w:t>6.3.1 Справочник сертификатных данных  S_SERTF</w:t>
      </w:r>
    </w:p>
    <w:p w14:paraId="4B707C73" w14:textId="77777777" w:rsidR="00B8212A" w:rsidRDefault="00B8212A" w:rsidP="00B8212A">
      <w:pPr>
        <w:rPr>
          <w:lang w:val="ru-RU"/>
        </w:rPr>
      </w:pPr>
    </w:p>
    <w:tbl>
      <w:tblPr>
        <w:tblW w:w="7189" w:type="dxa"/>
        <w:tblLook w:val="04A0" w:firstRow="1" w:lastRow="0" w:firstColumn="1" w:lastColumn="0" w:noHBand="0" w:noVBand="1"/>
      </w:tblPr>
      <w:tblGrid>
        <w:gridCol w:w="2730"/>
        <w:gridCol w:w="1630"/>
        <w:gridCol w:w="2829"/>
      </w:tblGrid>
      <w:tr w:rsidR="00B8212A" w:rsidRPr="00194317" w14:paraId="14E1C5EB" w14:textId="77777777" w:rsidTr="00CA4491">
        <w:trPr>
          <w:trHeight w:val="325"/>
        </w:trPr>
        <w:tc>
          <w:tcPr>
            <w:tcW w:w="2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5632271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372D1AA6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2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86424B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Сертификатные данные</w:t>
            </w:r>
          </w:p>
        </w:tc>
      </w:tr>
      <w:tr w:rsidR="00B8212A" w:rsidRPr="00194317" w14:paraId="291E1F86" w14:textId="77777777" w:rsidTr="00CA4491">
        <w:trPr>
          <w:trHeight w:val="335"/>
        </w:trPr>
        <w:tc>
          <w:tcPr>
            <w:tcW w:w="27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47293C0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A9AFC40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2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6CBF261" w14:textId="77777777" w:rsidR="00B8212A" w:rsidRPr="00652C5B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194317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SERTF</w:t>
            </w:r>
          </w:p>
        </w:tc>
      </w:tr>
      <w:tr w:rsidR="00B8212A" w:rsidRPr="00194317" w14:paraId="3194C7AE" w14:textId="77777777" w:rsidTr="00CA4491">
        <w:trPr>
          <w:trHeight w:val="314"/>
        </w:trPr>
        <w:tc>
          <w:tcPr>
            <w:tcW w:w="273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3AC189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7C37580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2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239E1B5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NVARCHAR(35)</w:t>
            </w:r>
          </w:p>
        </w:tc>
      </w:tr>
      <w:tr w:rsidR="00B8212A" w:rsidRPr="00194317" w14:paraId="39C0A933" w14:textId="77777777" w:rsidTr="00CA4491">
        <w:trPr>
          <w:trHeight w:val="209"/>
        </w:trPr>
        <w:tc>
          <w:tcPr>
            <w:tcW w:w="2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D197B" w14:textId="77777777" w:rsidR="00B8212A" w:rsidRPr="0019431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5128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164B0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Фр.20-50</w:t>
            </w:r>
          </w:p>
        </w:tc>
      </w:tr>
      <w:tr w:rsidR="00B8212A" w:rsidRPr="00194317" w14:paraId="0133586C" w14:textId="77777777" w:rsidTr="00CA4491">
        <w:trPr>
          <w:trHeight w:val="209"/>
        </w:trPr>
        <w:tc>
          <w:tcPr>
            <w:tcW w:w="2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EDB5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1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70CFA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98C97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Вид лома 3/17</w:t>
            </w:r>
          </w:p>
        </w:tc>
      </w:tr>
    </w:tbl>
    <w:p w14:paraId="29D3D95D" w14:textId="77777777" w:rsidR="00B8212A" w:rsidRDefault="00B8212A" w:rsidP="00B8212A">
      <w:pPr>
        <w:rPr>
          <w:lang w:val="ru-RU"/>
        </w:rPr>
      </w:pPr>
    </w:p>
    <w:p w14:paraId="3F468C1E" w14:textId="77777777" w:rsidR="00B8212A" w:rsidRDefault="00B8212A" w:rsidP="00B8212A">
      <w:pPr>
        <w:rPr>
          <w:lang w:val="ru-RU"/>
        </w:rPr>
      </w:pPr>
      <w:r w:rsidRPr="0030109C">
        <w:rPr>
          <w:highlight w:val="yellow"/>
          <w:lang w:val="ru-RU"/>
        </w:rPr>
        <w:t>6.3.2 Справочник принадлежности стране вагона -  S_STRANA</w:t>
      </w:r>
    </w:p>
    <w:tbl>
      <w:tblPr>
        <w:tblW w:w="8820" w:type="dxa"/>
        <w:tblInd w:w="-5" w:type="dxa"/>
        <w:tblLook w:val="04A0" w:firstRow="1" w:lastRow="0" w:firstColumn="1" w:lastColumn="0" w:noHBand="0" w:noVBand="1"/>
      </w:tblPr>
      <w:tblGrid>
        <w:gridCol w:w="2420"/>
        <w:gridCol w:w="2740"/>
        <w:gridCol w:w="1760"/>
        <w:gridCol w:w="1900"/>
      </w:tblGrid>
      <w:tr w:rsidR="00B8212A" w:rsidRPr="00347EEF" w14:paraId="1F670C7C" w14:textId="77777777" w:rsidTr="00CA4491">
        <w:trPr>
          <w:trHeight w:val="720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07A3D3F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lastRenderedPageBreak/>
              <w:t>Название поля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C8C49B1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Наименованеие страны-владельца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CF3E0CB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Аббревиатура страны-владельца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303AF40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Идентификатор страны-владельца</w:t>
            </w:r>
          </w:p>
        </w:tc>
      </w:tr>
      <w:tr w:rsidR="00B8212A" w:rsidRPr="00347EEF" w14:paraId="621AE7D1" w14:textId="77777777" w:rsidTr="00CA4491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F56A98B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AB311B0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2BA5EC2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NAME_ABR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2D21FCD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</w:tr>
      <w:tr w:rsidR="00B8212A" w:rsidRPr="00347EEF" w14:paraId="0BE4BE1D" w14:textId="77777777" w:rsidTr="00CA4491">
        <w:trPr>
          <w:trHeight w:val="330"/>
        </w:trPr>
        <w:tc>
          <w:tcPr>
            <w:tcW w:w="24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3D3C2FCB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90243AE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NVARCHAR(15)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EB483E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NVARCHAR(3)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B3F7127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CHAR(4,0)</w:t>
            </w:r>
          </w:p>
        </w:tc>
      </w:tr>
      <w:tr w:rsidR="00B8212A" w:rsidRPr="00347EEF" w14:paraId="4CF71EFA" w14:textId="77777777" w:rsidTr="00CA4491">
        <w:trPr>
          <w:trHeight w:val="300"/>
        </w:trPr>
        <w:tc>
          <w:tcPr>
            <w:tcW w:w="24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E02F3" w14:textId="77777777" w:rsidR="00B8212A" w:rsidRPr="00347EE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408C1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 xml:space="preserve">Неопределен    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0C435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Нпр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3F4E8" w14:textId="77777777" w:rsidR="00B8212A" w:rsidRPr="00347EEF" w:rsidRDefault="00B8212A" w:rsidP="00CA4491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</w:tr>
      <w:tr w:rsidR="00B8212A" w:rsidRPr="00347EEF" w14:paraId="5F8C5CBB" w14:textId="77777777" w:rsidTr="00CA4491">
        <w:trPr>
          <w:trHeight w:val="300"/>
        </w:trPr>
        <w:tc>
          <w:tcPr>
            <w:tcW w:w="24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C4D96" w14:textId="77777777" w:rsidR="00B8212A" w:rsidRPr="00347EEF" w:rsidRDefault="00B8212A" w:rsidP="00CA4491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95B7E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 xml:space="preserve">Россия         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7CF1B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Рос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32F3" w14:textId="77777777" w:rsidR="00B8212A" w:rsidRPr="00347EEF" w:rsidRDefault="00B8212A" w:rsidP="00CA4491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</w:tr>
      <w:tr w:rsidR="00B8212A" w:rsidRPr="00347EEF" w14:paraId="4CF34C7C" w14:textId="77777777" w:rsidTr="00CA4491">
        <w:trPr>
          <w:trHeight w:val="300"/>
        </w:trPr>
        <w:tc>
          <w:tcPr>
            <w:tcW w:w="24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E6493" w14:textId="77777777" w:rsidR="00B8212A" w:rsidRPr="00347EEF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531CB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 xml:space="preserve">Беларусь       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42326" w14:textId="77777777" w:rsidR="00B8212A" w:rsidRPr="00347EEF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Бел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51995" w14:textId="77777777" w:rsidR="00B8212A" w:rsidRPr="00347EEF" w:rsidRDefault="00B8212A" w:rsidP="00CA4491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347EEF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21</w:t>
            </w:r>
          </w:p>
        </w:tc>
      </w:tr>
    </w:tbl>
    <w:p w14:paraId="2CCA0558" w14:textId="77777777" w:rsidR="00B8212A" w:rsidRDefault="00B8212A" w:rsidP="00B8212A">
      <w:pPr>
        <w:rPr>
          <w:lang w:val="ru-RU"/>
        </w:rPr>
      </w:pPr>
    </w:p>
    <w:p w14:paraId="5D3BC1B5" w14:textId="77777777" w:rsidR="00B8212A" w:rsidRDefault="00B8212A" w:rsidP="00B8212A">
      <w:pPr>
        <w:rPr>
          <w:lang w:val="ru-RU"/>
        </w:rPr>
      </w:pPr>
      <w:r w:rsidRPr="009B28FC">
        <w:rPr>
          <w:highlight w:val="yellow"/>
          <w:lang w:val="ru-RU"/>
        </w:rPr>
        <w:t>6.3.3 Справочник железных дорог - S_DOROG</w:t>
      </w:r>
    </w:p>
    <w:tbl>
      <w:tblPr>
        <w:tblW w:w="7864" w:type="dxa"/>
        <w:tblLook w:val="04A0" w:firstRow="1" w:lastRow="0" w:firstColumn="1" w:lastColumn="0" w:noHBand="0" w:noVBand="1"/>
      </w:tblPr>
      <w:tblGrid>
        <w:gridCol w:w="1781"/>
        <w:gridCol w:w="1097"/>
        <w:gridCol w:w="2017"/>
        <w:gridCol w:w="1672"/>
        <w:gridCol w:w="1649"/>
      </w:tblGrid>
      <w:tr w:rsidR="00B8212A" w:rsidRPr="00194317" w14:paraId="79D722B7" w14:textId="77777777" w:rsidTr="00CA4491">
        <w:trPr>
          <w:trHeight w:val="472"/>
        </w:trPr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883143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37AA9B0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по порядку</w:t>
            </w:r>
          </w:p>
        </w:tc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70A45B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Наименованеие дороги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0216614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Сокращенное наименование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C55FCF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Страна</w:t>
            </w:r>
          </w:p>
        </w:tc>
      </w:tr>
      <w:tr w:rsidR="00B8212A" w:rsidRPr="00194317" w14:paraId="04526C7C" w14:textId="77777777" w:rsidTr="00CA4491">
        <w:trPr>
          <w:trHeight w:val="196"/>
        </w:trPr>
        <w:tc>
          <w:tcPr>
            <w:tcW w:w="17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D5BB825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52B4526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8E64F9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NUM_SORT</w:t>
            </w:r>
          </w:p>
        </w:tc>
        <w:tc>
          <w:tcPr>
            <w:tcW w:w="20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ACA605B" w14:textId="77777777" w:rsidR="00B8212A" w:rsidRPr="00652C5B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194317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DOROG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0DF779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NAME_ABR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7FB074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COUNT</w:t>
            </w:r>
          </w:p>
        </w:tc>
      </w:tr>
      <w:tr w:rsidR="00B8212A" w:rsidRPr="00194317" w14:paraId="2E303E2E" w14:textId="77777777" w:rsidTr="00CA4491">
        <w:trPr>
          <w:trHeight w:val="216"/>
        </w:trPr>
        <w:tc>
          <w:tcPr>
            <w:tcW w:w="17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69188E0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6E0DE9E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3)</w:t>
            </w:r>
          </w:p>
        </w:tc>
        <w:tc>
          <w:tcPr>
            <w:tcW w:w="20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6D4103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NVARCHAR(20)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07E4BF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83541F5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NVARCHAR(20)</w:t>
            </w:r>
          </w:p>
        </w:tc>
      </w:tr>
      <w:tr w:rsidR="00B8212A" w:rsidRPr="00194317" w14:paraId="4B5750CF" w14:textId="77777777" w:rsidTr="00CA4491">
        <w:trPr>
          <w:trHeight w:val="196"/>
        </w:trPr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E2D07" w14:textId="77777777" w:rsidR="00B8212A" w:rsidRPr="0019431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0F80" w14:textId="77777777" w:rsidR="00B8212A" w:rsidRPr="00350255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  <w:t>1</w:t>
            </w:r>
          </w:p>
        </w:tc>
        <w:tc>
          <w:tcPr>
            <w:tcW w:w="20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996EB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Одесская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F5AC3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ОДС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9B6D2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22</w:t>
            </w:r>
          </w:p>
        </w:tc>
      </w:tr>
      <w:tr w:rsidR="00B8212A" w:rsidRPr="00194317" w14:paraId="2B075B1C" w14:textId="77777777" w:rsidTr="00CA4491">
        <w:trPr>
          <w:trHeight w:val="196"/>
        </w:trPr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3E9B7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0D7D" w14:textId="77777777" w:rsidR="00B8212A" w:rsidRPr="00350255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  <w:t>2</w:t>
            </w:r>
          </w:p>
        </w:tc>
        <w:tc>
          <w:tcPr>
            <w:tcW w:w="20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43F90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75845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2A8E" w14:textId="77777777" w:rsidR="00B8212A" w:rsidRPr="00194317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94317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</w:tr>
    </w:tbl>
    <w:p w14:paraId="543F0CA0" w14:textId="77777777" w:rsidR="00B8212A" w:rsidRDefault="00B8212A" w:rsidP="00B8212A">
      <w:pPr>
        <w:rPr>
          <w:lang w:val="ru-RU"/>
        </w:rPr>
      </w:pPr>
    </w:p>
    <w:p w14:paraId="11D42C98" w14:textId="77777777" w:rsidR="00B8212A" w:rsidRDefault="00B8212A" w:rsidP="00B8212A">
      <w:pPr>
        <w:rPr>
          <w:lang w:val="ru-RU"/>
        </w:rPr>
      </w:pPr>
      <w:r w:rsidRPr="009B28FC">
        <w:rPr>
          <w:highlight w:val="yellow"/>
          <w:lang w:val="ru-RU"/>
        </w:rPr>
        <w:t>6.3.4 Справочник плательщиков - S_PAYER</w:t>
      </w:r>
    </w:p>
    <w:tbl>
      <w:tblPr>
        <w:tblW w:w="9349" w:type="dxa"/>
        <w:tblLook w:val="04A0" w:firstRow="1" w:lastRow="0" w:firstColumn="1" w:lastColumn="0" w:noHBand="0" w:noVBand="1"/>
      </w:tblPr>
      <w:tblGrid>
        <w:gridCol w:w="2420"/>
        <w:gridCol w:w="1097"/>
        <w:gridCol w:w="2740"/>
        <w:gridCol w:w="2020"/>
        <w:gridCol w:w="1072"/>
      </w:tblGrid>
      <w:tr w:rsidR="00B8212A" w:rsidRPr="00B6666F" w14:paraId="6D376028" w14:textId="77777777" w:rsidTr="00CA4491">
        <w:trPr>
          <w:trHeight w:val="329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3BF8E3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36BFF3B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по порядку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CF60A4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Наименованеие плательщика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5F5FCC0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4F81BD"/>
          </w:tcPr>
          <w:p w14:paraId="48EDFE08" w14:textId="77777777" w:rsidR="00B8212A" w:rsidRPr="00E733E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При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знак удаления</w:t>
            </w:r>
          </w:p>
        </w:tc>
      </w:tr>
      <w:tr w:rsidR="00B8212A" w:rsidRPr="00B6666F" w14:paraId="2C9985E0" w14:textId="77777777" w:rsidTr="00CA4491">
        <w:trPr>
          <w:trHeight w:val="135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070C3E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01189259" w14:textId="77777777" w:rsidR="00B8212A" w:rsidRPr="00A958AC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8E64F9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NUM_SORT</w:t>
            </w:r>
          </w:p>
        </w:tc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6B30580" w14:textId="77777777" w:rsidR="00B8212A" w:rsidRPr="00652C5B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B6666F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PAYER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CE6C21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4F81BD"/>
          </w:tcPr>
          <w:p w14:paraId="7BB0116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267D2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PRIZ_DEL</w:t>
            </w:r>
          </w:p>
        </w:tc>
      </w:tr>
      <w:tr w:rsidR="00B8212A" w:rsidRPr="00B6666F" w14:paraId="36318E7D" w14:textId="77777777" w:rsidTr="00CA4491">
        <w:trPr>
          <w:trHeight w:val="300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8B19ED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71278E5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3)</w:t>
            </w:r>
          </w:p>
        </w:tc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58CC9E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NVARCHAR(50)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52B1144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char(7)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4F81BD"/>
          </w:tcPr>
          <w:p w14:paraId="70422FD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B6666F" w14:paraId="1C1A50A3" w14:textId="77777777" w:rsidTr="00CA4491">
        <w:trPr>
          <w:trHeight w:val="300"/>
        </w:trPr>
        <w:tc>
          <w:tcPr>
            <w:tcW w:w="24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2D59" w14:textId="77777777" w:rsidR="00B8212A" w:rsidRPr="00B6666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844D" w14:textId="77777777" w:rsidR="00B8212A" w:rsidRPr="00350255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  <w:t>1</w:t>
            </w:r>
          </w:p>
        </w:tc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C570F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ООО « Лемтранс»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4D987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8208503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E9EC48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  <w:tr w:rsidR="00B8212A" w:rsidRPr="00B6666F" w14:paraId="5C487839" w14:textId="77777777" w:rsidTr="00CA4491">
        <w:trPr>
          <w:trHeight w:val="300"/>
        </w:trPr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445D2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76381" w14:textId="77777777" w:rsidR="00B8212A" w:rsidRPr="00350255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eastAsia="ru-RU"/>
              </w:rPr>
              <w:t>2</w:t>
            </w:r>
          </w:p>
        </w:tc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11A03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FD03D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B48469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</w:tbl>
    <w:p w14:paraId="633918DE" w14:textId="77777777" w:rsidR="00B8212A" w:rsidRDefault="00B8212A" w:rsidP="00B8212A">
      <w:pPr>
        <w:rPr>
          <w:lang w:val="ru-RU"/>
        </w:rPr>
      </w:pPr>
    </w:p>
    <w:p w14:paraId="207BE7A6" w14:textId="77777777" w:rsidR="00B8212A" w:rsidRDefault="00B8212A" w:rsidP="00B8212A">
      <w:pPr>
        <w:rPr>
          <w:lang w:val="ru-RU"/>
        </w:rPr>
      </w:pPr>
      <w:r w:rsidRPr="004774F2">
        <w:rPr>
          <w:highlight w:val="yellow"/>
          <w:lang w:val="ru-RU"/>
        </w:rPr>
        <w:t>6.3.5 Справочник коммерческого состояния вагона - S_COM_S</w:t>
      </w:r>
    </w:p>
    <w:tbl>
      <w:tblPr>
        <w:tblW w:w="8666" w:type="dxa"/>
        <w:tblLook w:val="04A0" w:firstRow="1" w:lastRow="0" w:firstColumn="1" w:lastColumn="0" w:noHBand="0" w:noVBand="1"/>
      </w:tblPr>
      <w:tblGrid>
        <w:gridCol w:w="3151"/>
        <w:gridCol w:w="955"/>
        <w:gridCol w:w="3569"/>
        <w:gridCol w:w="991"/>
      </w:tblGrid>
      <w:tr w:rsidR="00B8212A" w:rsidRPr="001176F9" w14:paraId="2AF52C4E" w14:textId="77777777" w:rsidTr="00CA4491">
        <w:trPr>
          <w:trHeight w:val="465"/>
        </w:trPr>
        <w:tc>
          <w:tcPr>
            <w:tcW w:w="3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728D7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61A9F6F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074D27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ие коммерческого состояния вагона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2CBB5D40" w14:textId="77777777" w:rsidR="00B8212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При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знак удаления</w:t>
            </w:r>
          </w:p>
        </w:tc>
      </w:tr>
      <w:tr w:rsidR="00B8212A" w:rsidRPr="001176F9" w14:paraId="022D8984" w14:textId="77777777" w:rsidTr="00CA4491">
        <w:trPr>
          <w:trHeight w:val="193"/>
        </w:trPr>
        <w:tc>
          <w:tcPr>
            <w:tcW w:w="31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AB16DD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3CF080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3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874B0BD" w14:textId="77777777" w:rsidR="00B8212A" w:rsidRPr="00652C5B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1176F9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COM_S</w:t>
            </w:r>
          </w:p>
        </w:tc>
        <w:tc>
          <w:tcPr>
            <w:tcW w:w="9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0FAD3095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267D2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PRIZ_DEL</w:t>
            </w:r>
          </w:p>
        </w:tc>
      </w:tr>
      <w:tr w:rsidR="00B8212A" w:rsidRPr="001176F9" w14:paraId="418CF693" w14:textId="77777777" w:rsidTr="00CA4491">
        <w:trPr>
          <w:trHeight w:val="193"/>
        </w:trPr>
        <w:tc>
          <w:tcPr>
            <w:tcW w:w="31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2801481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5436C071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3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381A11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NVARCHAR(35)</w:t>
            </w:r>
          </w:p>
        </w:tc>
        <w:tc>
          <w:tcPr>
            <w:tcW w:w="9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2F0DDABB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1176F9" w14:paraId="5795F245" w14:textId="77777777" w:rsidTr="00CA4491">
        <w:trPr>
          <w:trHeight w:val="193"/>
        </w:trPr>
        <w:tc>
          <w:tcPr>
            <w:tcW w:w="3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C398C" w14:textId="77777777" w:rsidR="00B8212A" w:rsidRPr="001176F9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88906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3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D8ADE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Недостача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551867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  <w:tr w:rsidR="00B8212A" w:rsidRPr="003551AA" w14:paraId="291F51D2" w14:textId="77777777" w:rsidTr="00CA4491">
        <w:trPr>
          <w:trHeight w:val="193"/>
        </w:trPr>
        <w:tc>
          <w:tcPr>
            <w:tcW w:w="3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C2C84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9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4898F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3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E2956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Остаток груза на хребтовых балках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E4A1C8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</w:tbl>
    <w:p w14:paraId="3192A8CD" w14:textId="77777777" w:rsidR="00B8212A" w:rsidRDefault="00B8212A" w:rsidP="00B8212A">
      <w:pPr>
        <w:rPr>
          <w:lang w:val="ru-RU"/>
        </w:rPr>
      </w:pPr>
    </w:p>
    <w:p w14:paraId="62628D33" w14:textId="77777777" w:rsidR="00B8212A" w:rsidRDefault="00B8212A" w:rsidP="00B8212A">
      <w:pPr>
        <w:rPr>
          <w:lang w:val="ru-RU"/>
        </w:rPr>
      </w:pPr>
    </w:p>
    <w:p w14:paraId="79CFB75D" w14:textId="77777777" w:rsidR="00B8212A" w:rsidRDefault="00B8212A" w:rsidP="00B8212A">
      <w:pPr>
        <w:rPr>
          <w:lang w:val="ru-RU"/>
        </w:rPr>
      </w:pPr>
      <w:r w:rsidRPr="004774F2">
        <w:rPr>
          <w:highlight w:val="yellow"/>
          <w:lang w:val="ru-RU"/>
        </w:rPr>
        <w:t>6.3.6 Справочник типов вагонов - S_TYPE_VAGON</w:t>
      </w:r>
    </w:p>
    <w:tbl>
      <w:tblPr>
        <w:tblW w:w="8680" w:type="dxa"/>
        <w:tblLook w:val="04A0" w:firstRow="1" w:lastRow="0" w:firstColumn="1" w:lastColumn="0" w:noHBand="0" w:noVBand="1"/>
      </w:tblPr>
      <w:tblGrid>
        <w:gridCol w:w="2595"/>
        <w:gridCol w:w="944"/>
        <w:gridCol w:w="2938"/>
        <w:gridCol w:w="2203"/>
      </w:tblGrid>
      <w:tr w:rsidR="00B8212A" w:rsidRPr="001176F9" w14:paraId="33D41F2D" w14:textId="77777777" w:rsidTr="00CA4491">
        <w:trPr>
          <w:trHeight w:val="322"/>
        </w:trPr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0BA62D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796DEBD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2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8FD002E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Наименованеие типа вагона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6CFCA85E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При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знак удаления</w:t>
            </w:r>
          </w:p>
        </w:tc>
      </w:tr>
      <w:tr w:rsidR="00B8212A" w:rsidRPr="001176F9" w14:paraId="206588D1" w14:textId="77777777" w:rsidTr="00CA4491">
        <w:trPr>
          <w:trHeight w:val="306"/>
        </w:trPr>
        <w:tc>
          <w:tcPr>
            <w:tcW w:w="25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BBCD31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5FB2014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29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E0A6985" w14:textId="77777777" w:rsidR="00B8212A" w:rsidRPr="00652C5B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1176F9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TYPE_VAGON</w:t>
            </w:r>
          </w:p>
        </w:tc>
        <w:tc>
          <w:tcPr>
            <w:tcW w:w="22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007EED6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267D2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PRIZ_DEL</w:t>
            </w:r>
          </w:p>
        </w:tc>
      </w:tr>
      <w:tr w:rsidR="00B8212A" w:rsidRPr="001176F9" w14:paraId="3F9AA794" w14:textId="77777777" w:rsidTr="00CA4491">
        <w:trPr>
          <w:trHeight w:val="306"/>
        </w:trPr>
        <w:tc>
          <w:tcPr>
            <w:tcW w:w="25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723E86F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63CC197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29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7FAC6B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NVARCHAR(30)</w:t>
            </w:r>
          </w:p>
        </w:tc>
        <w:tc>
          <w:tcPr>
            <w:tcW w:w="22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5AA679C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1176F9" w14:paraId="474E936F" w14:textId="77777777" w:rsidTr="00CA4491">
        <w:trPr>
          <w:trHeight w:val="306"/>
        </w:trPr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B9BE7" w14:textId="77777777" w:rsidR="00B8212A" w:rsidRPr="001176F9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9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8BD2A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DE2B3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Безлюковый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AEE330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  <w:tr w:rsidR="00B8212A" w:rsidRPr="001176F9" w14:paraId="5F728E4F" w14:textId="77777777" w:rsidTr="00CA4491">
        <w:trPr>
          <w:trHeight w:val="306"/>
        </w:trPr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AF1DA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9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CFA96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5FD6C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Заварной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17E329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</w:tbl>
    <w:p w14:paraId="48CA54A0" w14:textId="77777777" w:rsidR="00B8212A" w:rsidRDefault="00B8212A" w:rsidP="00B8212A">
      <w:pPr>
        <w:rPr>
          <w:lang w:val="ru-RU"/>
        </w:rPr>
      </w:pPr>
    </w:p>
    <w:p w14:paraId="151D557F" w14:textId="77777777" w:rsidR="00B8212A" w:rsidRDefault="00B8212A" w:rsidP="00B8212A">
      <w:pPr>
        <w:rPr>
          <w:lang w:val="ru-RU"/>
        </w:rPr>
      </w:pPr>
      <w:r w:rsidRPr="007D3742">
        <w:rPr>
          <w:highlight w:val="yellow"/>
          <w:lang w:val="ru-RU"/>
        </w:rPr>
        <w:t>6.3.7 Справочник ограничения погрузки - S_LIMIT_POGRUZ</w:t>
      </w:r>
    </w:p>
    <w:tbl>
      <w:tblPr>
        <w:tblW w:w="8642" w:type="dxa"/>
        <w:tblLook w:val="04A0" w:firstRow="1" w:lastRow="0" w:firstColumn="1" w:lastColumn="0" w:noHBand="0" w:noVBand="1"/>
      </w:tblPr>
      <w:tblGrid>
        <w:gridCol w:w="1756"/>
        <w:gridCol w:w="933"/>
        <w:gridCol w:w="3547"/>
        <w:gridCol w:w="2406"/>
      </w:tblGrid>
      <w:tr w:rsidR="00B8212A" w:rsidRPr="001176F9" w14:paraId="21D328C3" w14:textId="77777777" w:rsidTr="00CA4491">
        <w:trPr>
          <w:trHeight w:val="268"/>
        </w:trPr>
        <w:tc>
          <w:tcPr>
            <w:tcW w:w="1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16594A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9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5105526A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43794BB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ограничения погрузки</w:t>
            </w:r>
          </w:p>
        </w:tc>
        <w:tc>
          <w:tcPr>
            <w:tcW w:w="2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7351BD2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Аббревиатура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  ограничения погрузки</w:t>
            </w:r>
          </w:p>
        </w:tc>
      </w:tr>
      <w:tr w:rsidR="00B8212A" w:rsidRPr="001176F9" w14:paraId="4A0CC2B3" w14:textId="77777777" w:rsidTr="00CA4491">
        <w:trPr>
          <w:trHeight w:val="296"/>
        </w:trPr>
        <w:tc>
          <w:tcPr>
            <w:tcW w:w="17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CCF8A5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9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00FB3314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3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FE34954" w14:textId="77777777" w:rsidR="00B8212A" w:rsidRPr="00652C5B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</w:t>
            </w:r>
            <w:r w:rsidRPr="001176F9">
              <w:rPr>
                <w:lang w:val="ru-RU"/>
              </w:rPr>
              <w:t xml:space="preserve"> </w:t>
            </w:r>
            <w:r w:rsidRPr="00652C5B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LIMIT_POGRUZ</w:t>
            </w:r>
          </w:p>
          <w:p w14:paraId="0D80E4CD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</w:p>
        </w:tc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24D63DC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ABR</w:t>
            </w:r>
          </w:p>
        </w:tc>
      </w:tr>
      <w:tr w:rsidR="00B8212A" w:rsidRPr="001176F9" w14:paraId="4499F27F" w14:textId="77777777" w:rsidTr="00CA4491">
        <w:trPr>
          <w:trHeight w:val="268"/>
        </w:trPr>
        <w:tc>
          <w:tcPr>
            <w:tcW w:w="175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66962AD6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9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29F63D7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3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6A0E36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NVARCHAR(30)</w:t>
            </w:r>
          </w:p>
        </w:tc>
        <w:tc>
          <w:tcPr>
            <w:tcW w:w="2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454008AF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NVARCHAR(30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1176F9" w14:paraId="190E7446" w14:textId="77777777" w:rsidTr="00CA4491">
        <w:trPr>
          <w:trHeight w:val="268"/>
        </w:trPr>
        <w:tc>
          <w:tcPr>
            <w:tcW w:w="1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8D291" w14:textId="77777777" w:rsidR="00B8212A" w:rsidRPr="001176F9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2FC1D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3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EAC8B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Под шлак</w:t>
            </w:r>
          </w:p>
        </w:tc>
        <w:tc>
          <w:tcPr>
            <w:tcW w:w="24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AE1954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Шлак</w:t>
            </w:r>
          </w:p>
        </w:tc>
      </w:tr>
      <w:tr w:rsidR="00B8212A" w:rsidRPr="00C0273E" w14:paraId="7D82A794" w14:textId="77777777" w:rsidTr="00CA4491">
        <w:trPr>
          <w:trHeight w:val="268"/>
        </w:trPr>
        <w:tc>
          <w:tcPr>
            <w:tcW w:w="1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F6337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lastRenderedPageBreak/>
              <w:t>пример</w:t>
            </w:r>
          </w:p>
        </w:tc>
        <w:tc>
          <w:tcPr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E2140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3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E8025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Запрет на Россию</w:t>
            </w:r>
          </w:p>
        </w:tc>
        <w:tc>
          <w:tcPr>
            <w:tcW w:w="24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76FADC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Запр. Рос.</w:t>
            </w:r>
          </w:p>
        </w:tc>
      </w:tr>
    </w:tbl>
    <w:p w14:paraId="1863DAEB" w14:textId="77777777" w:rsidR="00B8212A" w:rsidRDefault="00B8212A" w:rsidP="00B8212A">
      <w:pPr>
        <w:rPr>
          <w:lang w:val="ru-RU"/>
        </w:rPr>
      </w:pPr>
    </w:p>
    <w:p w14:paraId="49D2307A" w14:textId="77777777" w:rsidR="00B8212A" w:rsidRDefault="00B8212A" w:rsidP="00B8212A">
      <w:pPr>
        <w:rPr>
          <w:lang w:val="ru-RU"/>
        </w:rPr>
      </w:pPr>
      <w:r w:rsidRPr="00C0441E">
        <w:rPr>
          <w:highlight w:val="yellow"/>
          <w:lang w:val="ru-RU"/>
        </w:rPr>
        <w:t xml:space="preserve">6.3.8 Справочник вагонов </w:t>
      </w:r>
      <w:commentRangeStart w:id="2689"/>
      <w:commentRangeStart w:id="2690"/>
      <w:r w:rsidRPr="00C0441E">
        <w:rPr>
          <w:highlight w:val="yellow"/>
          <w:lang w:val="ru-RU"/>
        </w:rPr>
        <w:t>с датой ремонта</w:t>
      </w:r>
      <w:commentRangeEnd w:id="2689"/>
      <w:r w:rsidR="005E2402">
        <w:rPr>
          <w:rStyle w:val="aff2"/>
        </w:rPr>
        <w:commentReference w:id="2689"/>
      </w:r>
      <w:commentRangeEnd w:id="2690"/>
      <w:r w:rsidR="00AB477A">
        <w:rPr>
          <w:rStyle w:val="aff2"/>
        </w:rPr>
        <w:commentReference w:id="2690"/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1271"/>
        <w:gridCol w:w="1134"/>
        <w:gridCol w:w="1461"/>
        <w:gridCol w:w="1374"/>
        <w:gridCol w:w="1276"/>
        <w:gridCol w:w="1134"/>
        <w:gridCol w:w="1984"/>
      </w:tblGrid>
      <w:tr w:rsidR="00B8212A" w:rsidRPr="00C0441E" w14:paraId="610A3014" w14:textId="77777777" w:rsidTr="00CA4491">
        <w:trPr>
          <w:trHeight w:val="72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F9AA09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A10C79C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вагона</w:t>
            </w:r>
          </w:p>
        </w:tc>
        <w:tc>
          <w:tcPr>
            <w:tcW w:w="14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0C668F7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Идентификатор собственника</w:t>
            </w:r>
          </w:p>
        </w:tc>
        <w:tc>
          <w:tcPr>
            <w:tcW w:w="13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6B5958A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Оператор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F367F63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Дата деповского ремонта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78C1D1E7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Признак "Не грузить"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/ «Сход»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E9E7C0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Создание строки данных</w:t>
            </w:r>
          </w:p>
        </w:tc>
      </w:tr>
      <w:tr w:rsidR="00B8212A" w:rsidRPr="00C0441E" w14:paraId="25DE01EE" w14:textId="77777777" w:rsidTr="00CA4491">
        <w:trPr>
          <w:trHeight w:val="48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5EE346EE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025063B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NOMER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76CE33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SOBSTV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756AB3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OPERATOR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2F4750B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DATE_REM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73AE2B6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9185768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</w:tr>
      <w:tr w:rsidR="00B8212A" w:rsidRPr="00C0441E" w14:paraId="5C614DA7" w14:textId="77777777" w:rsidTr="00CA4491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4F81BD"/>
            <w:hideMark/>
          </w:tcPr>
          <w:p w14:paraId="50FCD66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EBB4B66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char(8)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4248512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char(4)</w:t>
            </w:r>
          </w:p>
        </w:tc>
        <w:tc>
          <w:tcPr>
            <w:tcW w:w="1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B5F5CB3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NVARCHAR(30)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4743D0F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DATE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A573002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DD9821C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NVARCHAR(50)</w:t>
            </w:r>
          </w:p>
        </w:tc>
      </w:tr>
      <w:tr w:rsidR="00B8212A" w:rsidRPr="00C0441E" w14:paraId="0358E3B2" w14:textId="77777777" w:rsidTr="00CA4491">
        <w:trPr>
          <w:trHeight w:val="3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CE593" w14:textId="77777777" w:rsidR="00B8212A" w:rsidRPr="00C0441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FED13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6E657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7BC8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CA23E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8DE4C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4BECF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18"/>
                <w:szCs w:val="18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18"/>
                <w:szCs w:val="18"/>
                <w:lang w:val="ru-RU" w:eastAsia="ru-RU"/>
              </w:rPr>
              <w:t> </w:t>
            </w:r>
          </w:p>
        </w:tc>
      </w:tr>
      <w:tr w:rsidR="00B8212A" w:rsidRPr="00C0441E" w14:paraId="3766C617" w14:textId="77777777" w:rsidTr="00CA4491">
        <w:trPr>
          <w:trHeight w:val="3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3C4A3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B51B1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9E125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F2D5F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62B0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2D739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78503" w14:textId="77777777" w:rsidR="00B8212A" w:rsidRPr="00C0441E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C0441E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</w:tr>
    </w:tbl>
    <w:p w14:paraId="7CCA3FE3" w14:textId="77777777" w:rsidR="00B8212A" w:rsidRDefault="00B8212A" w:rsidP="00B8212A">
      <w:pPr>
        <w:rPr>
          <w:lang w:val="ru-RU"/>
        </w:rPr>
      </w:pPr>
    </w:p>
    <w:p w14:paraId="7601D801" w14:textId="77777777" w:rsidR="00B8212A" w:rsidRDefault="00B8212A" w:rsidP="00B8212A">
      <w:pPr>
        <w:rPr>
          <w:lang w:val="ru-RU"/>
        </w:rPr>
      </w:pPr>
      <w:r w:rsidRPr="006C441E">
        <w:rPr>
          <w:highlight w:val="yellow"/>
          <w:lang w:val="ru-RU"/>
        </w:rPr>
        <w:t>6.3.9 Справочник опасностей - S_DANGER</w:t>
      </w:r>
    </w:p>
    <w:tbl>
      <w:tblPr>
        <w:tblW w:w="7599" w:type="dxa"/>
        <w:tblLook w:val="04A0" w:firstRow="1" w:lastRow="0" w:firstColumn="1" w:lastColumn="0" w:noHBand="0" w:noVBand="1"/>
      </w:tblPr>
      <w:tblGrid>
        <w:gridCol w:w="2270"/>
        <w:gridCol w:w="745"/>
        <w:gridCol w:w="2013"/>
        <w:gridCol w:w="2571"/>
      </w:tblGrid>
      <w:tr w:rsidR="00B8212A" w:rsidRPr="001176F9" w14:paraId="598C61CE" w14:textId="77777777" w:rsidTr="00CA4491">
        <w:trPr>
          <w:trHeight w:val="241"/>
        </w:trPr>
        <w:tc>
          <w:tcPr>
            <w:tcW w:w="2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FC897F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D7AFDCE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267933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Класс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A87747B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ие опасности</w:t>
            </w:r>
          </w:p>
        </w:tc>
      </w:tr>
      <w:tr w:rsidR="00B8212A" w:rsidRPr="001176F9" w14:paraId="18904939" w14:textId="77777777" w:rsidTr="00CA4491">
        <w:trPr>
          <w:trHeight w:val="171"/>
        </w:trPr>
        <w:tc>
          <w:tcPr>
            <w:tcW w:w="22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99114D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DD989B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D853D5F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CLASS</w:t>
            </w:r>
          </w:p>
        </w:tc>
        <w:tc>
          <w:tcPr>
            <w:tcW w:w="25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B904412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</w:tr>
      <w:tr w:rsidR="00B8212A" w:rsidRPr="001176F9" w14:paraId="52E07922" w14:textId="77777777" w:rsidTr="00CA4491">
        <w:trPr>
          <w:trHeight w:val="223"/>
        </w:trPr>
        <w:tc>
          <w:tcPr>
            <w:tcW w:w="227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7255CBB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0756500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2B0A751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E0F7AA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NVARCHAR(35)</w:t>
            </w:r>
          </w:p>
        </w:tc>
      </w:tr>
      <w:tr w:rsidR="00B8212A" w:rsidRPr="001176F9" w14:paraId="230898D3" w14:textId="77777777" w:rsidTr="00CA4491">
        <w:trPr>
          <w:trHeight w:val="171"/>
        </w:trPr>
        <w:tc>
          <w:tcPr>
            <w:tcW w:w="2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3F6DB" w14:textId="77777777" w:rsidR="00B8212A" w:rsidRPr="001176F9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71D972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FB27F" w14:textId="77777777" w:rsidR="00B8212A" w:rsidRPr="001176F9" w:rsidRDefault="00B8212A" w:rsidP="00CA4491">
            <w:pPr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  <w:t> Кл.1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F81F0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A35618">
              <w:rPr>
                <w:rFonts w:cs="Calibri"/>
                <w:color w:val="000000"/>
                <w:lang w:eastAsia="ru-RU"/>
              </w:rPr>
              <w:t>Взрывчатые вещества и изделия</w:t>
            </w:r>
          </w:p>
        </w:tc>
      </w:tr>
      <w:tr w:rsidR="005E2402" w:rsidRPr="001176F9" w14:paraId="6BFC1B96" w14:textId="77777777" w:rsidTr="00CA4491">
        <w:trPr>
          <w:trHeight w:val="171"/>
        </w:trPr>
        <w:tc>
          <w:tcPr>
            <w:tcW w:w="2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3B9592" w14:textId="77777777" w:rsidR="005E2402" w:rsidRPr="001176F9" w:rsidRDefault="005E2402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E5DCD2" w14:textId="77777777" w:rsidR="005E2402" w:rsidRDefault="005E2402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  <w:tc>
          <w:tcPr>
            <w:tcW w:w="2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5506C1" w14:textId="77777777" w:rsidR="005E2402" w:rsidRPr="001176F9" w:rsidRDefault="005E2402" w:rsidP="00CA4491">
            <w:pPr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</w:pP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F1093C" w14:textId="77777777" w:rsidR="005E2402" w:rsidRPr="00A35618" w:rsidRDefault="005E2402" w:rsidP="00CA4491">
            <w:pPr>
              <w:rPr>
                <w:rFonts w:cs="Calibri"/>
                <w:color w:val="000000"/>
                <w:lang w:eastAsia="ru-RU"/>
              </w:rPr>
            </w:pPr>
          </w:p>
        </w:tc>
      </w:tr>
      <w:tr w:rsidR="00B8212A" w:rsidRPr="001176F9" w14:paraId="32E83EF7" w14:textId="77777777" w:rsidTr="00CA4491">
        <w:trPr>
          <w:trHeight w:val="171"/>
        </w:trPr>
        <w:tc>
          <w:tcPr>
            <w:tcW w:w="2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B98D1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824C50" w14:textId="77777777" w:rsidR="00B8212A" w:rsidRPr="001176F9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6705A" w14:textId="77777777" w:rsidR="00B8212A" w:rsidRPr="001176F9" w:rsidRDefault="00B8212A" w:rsidP="00CA4491">
            <w:pPr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  <w:t xml:space="preserve"> Кл.2 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11DFC" w14:textId="77777777" w:rsidR="00B8212A" w:rsidRPr="001176F9" w:rsidRDefault="00B8212A" w:rsidP="00CA4491">
            <w:pPr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</w:pPr>
            <w:r w:rsidRPr="001176F9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 w:rsidRPr="001176F9">
              <w:rPr>
                <w:rFonts w:ascii="Calibri" w:hAnsi="Calibri" w:cs="Calibri"/>
                <w:bCs/>
                <w:sz w:val="22"/>
                <w:szCs w:val="22"/>
                <w:lang w:val="ru-RU" w:eastAsia="ru-RU"/>
              </w:rPr>
              <w:t>Газы</w:t>
            </w:r>
          </w:p>
        </w:tc>
      </w:tr>
    </w:tbl>
    <w:p w14:paraId="12C44B39" w14:textId="77777777" w:rsidR="00B8212A" w:rsidRDefault="00B8212A" w:rsidP="00B8212A">
      <w:pPr>
        <w:rPr>
          <w:lang w:val="ru-RU"/>
        </w:rPr>
      </w:pPr>
    </w:p>
    <w:p w14:paraId="0F8673BF" w14:textId="77777777" w:rsidR="00B8212A" w:rsidRDefault="00B8212A" w:rsidP="00B8212A">
      <w:pPr>
        <w:rPr>
          <w:lang w:val="ru-RU"/>
        </w:rPr>
      </w:pPr>
      <w:r w:rsidRPr="00446F60">
        <w:rPr>
          <w:highlight w:val="yellow"/>
          <w:lang w:val="ru-RU"/>
        </w:rPr>
        <w:t>6.3.10 Справочник собственников S_SOBSTV</w:t>
      </w:r>
    </w:p>
    <w:p w14:paraId="3413160B" w14:textId="77777777" w:rsidR="00B8212A" w:rsidRDefault="00B8212A" w:rsidP="00B8212A">
      <w:pPr>
        <w:rPr>
          <w:lang w:val="ru-RU"/>
        </w:rPr>
      </w:pPr>
      <w:r>
        <w:rPr>
          <w:lang w:val="ru-RU"/>
        </w:rPr>
        <w:t xml:space="preserve"> </w:t>
      </w:r>
    </w:p>
    <w:tbl>
      <w:tblPr>
        <w:tblW w:w="7371" w:type="dxa"/>
        <w:tblInd w:w="-5" w:type="dxa"/>
        <w:tblLook w:val="04A0" w:firstRow="1" w:lastRow="0" w:firstColumn="1" w:lastColumn="0" w:noHBand="0" w:noVBand="1"/>
      </w:tblPr>
      <w:tblGrid>
        <w:gridCol w:w="1660"/>
        <w:gridCol w:w="2168"/>
        <w:gridCol w:w="1720"/>
        <w:gridCol w:w="1823"/>
      </w:tblGrid>
      <w:tr w:rsidR="00B8212A" w:rsidRPr="00446F60" w14:paraId="5EE2BE3E" w14:textId="77777777" w:rsidTr="00CA4491">
        <w:trPr>
          <w:trHeight w:val="765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B416B8D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7C7EBF7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 собственника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BB46A93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Идентификатор собственника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3696F61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Аббревиатура собственника</w:t>
            </w:r>
          </w:p>
        </w:tc>
      </w:tr>
      <w:tr w:rsidR="00B8212A" w:rsidRPr="00446F60" w14:paraId="5C17B252" w14:textId="77777777" w:rsidTr="00CA4491">
        <w:trPr>
          <w:trHeight w:val="60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BA940D7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7295CA8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NPLAT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8D49018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SOBSTV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DA8B43F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ABR</w:t>
            </w:r>
          </w:p>
        </w:tc>
      </w:tr>
      <w:tr w:rsidR="00B8212A" w:rsidRPr="00446F60" w14:paraId="1331DAC9" w14:textId="77777777" w:rsidTr="00CA4491">
        <w:trPr>
          <w:trHeight w:val="405"/>
        </w:trPr>
        <w:tc>
          <w:tcPr>
            <w:tcW w:w="1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1420E10A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65E9AA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NVARCHAR(55)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7CC1FEF6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char(4)</w:t>
            </w:r>
          </w:p>
        </w:tc>
        <w:tc>
          <w:tcPr>
            <w:tcW w:w="18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95F2C43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NVARCHAR(20)</w:t>
            </w:r>
          </w:p>
        </w:tc>
      </w:tr>
      <w:tr w:rsidR="00B8212A" w:rsidRPr="00446F60" w14:paraId="61F1E037" w14:textId="77777777" w:rsidTr="00CA4491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31FB1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3BEDD" w14:textId="77777777" w:rsidR="00B8212A" w:rsidRPr="00446F60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ф-л Львовская ж.д.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DFDFA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-99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5238E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ф-л Львов.ж.д.</w:t>
            </w:r>
          </w:p>
        </w:tc>
      </w:tr>
      <w:tr w:rsidR="00B8212A" w:rsidRPr="00446F60" w14:paraId="5C73638D" w14:textId="77777777" w:rsidTr="00CA4491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391E6" w14:textId="77777777" w:rsidR="00B8212A" w:rsidRPr="00446F60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D7F5" w14:textId="77777777" w:rsidR="00B8212A" w:rsidRPr="00446F60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Вагон НОВОБУД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99CB4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-98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DA944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НОВОБУД</w:t>
            </w:r>
          </w:p>
        </w:tc>
      </w:tr>
    </w:tbl>
    <w:p w14:paraId="51BF0DDC" w14:textId="77777777" w:rsidR="00B8212A" w:rsidRDefault="00B8212A" w:rsidP="00B8212A">
      <w:pPr>
        <w:rPr>
          <w:lang w:val="ru-RU"/>
        </w:rPr>
      </w:pPr>
    </w:p>
    <w:p w14:paraId="29839182" w14:textId="77777777" w:rsidR="00B8212A" w:rsidRDefault="00B8212A" w:rsidP="00B8212A">
      <w:pPr>
        <w:rPr>
          <w:lang w:val="ru-RU"/>
        </w:rPr>
      </w:pPr>
    </w:p>
    <w:p w14:paraId="3771E0E0" w14:textId="77777777" w:rsidR="00B8212A" w:rsidRPr="00CE1D3F" w:rsidRDefault="00B8212A" w:rsidP="00B8212A">
      <w:pPr>
        <w:rPr>
          <w:lang w:val="ru-RU"/>
        </w:rPr>
      </w:pPr>
      <w:r w:rsidRPr="00FF21AA">
        <w:rPr>
          <w:highlight w:val="yellow"/>
          <w:lang w:val="ru-RU"/>
        </w:rPr>
        <w:t>6.3.11 Справочник пограничных пунктов – S_</w:t>
      </w:r>
      <w:r w:rsidRPr="00FF21AA">
        <w:rPr>
          <w:highlight w:val="yellow"/>
        </w:rPr>
        <w:t>BORDER</w:t>
      </w:r>
    </w:p>
    <w:tbl>
      <w:tblPr>
        <w:tblW w:w="9040" w:type="dxa"/>
        <w:tblLook w:val="04A0" w:firstRow="1" w:lastRow="0" w:firstColumn="1" w:lastColumn="0" w:noHBand="0" w:noVBand="1"/>
      </w:tblPr>
      <w:tblGrid>
        <w:gridCol w:w="2780"/>
        <w:gridCol w:w="2780"/>
        <w:gridCol w:w="1660"/>
        <w:gridCol w:w="1820"/>
      </w:tblGrid>
      <w:tr w:rsidR="00B8212A" w:rsidRPr="00FF21AA" w14:paraId="5B049330" w14:textId="77777777" w:rsidTr="00CA4491">
        <w:trPr>
          <w:trHeight w:val="393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6CCB124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5B47BA9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погран.перехода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7F8C41B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D88251D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Дорога</w:t>
            </w:r>
          </w:p>
        </w:tc>
      </w:tr>
      <w:tr w:rsidR="00B8212A" w:rsidRPr="00FF21AA" w14:paraId="5D994116" w14:textId="77777777" w:rsidTr="00CA4491">
        <w:trPr>
          <w:trHeight w:val="272"/>
        </w:trPr>
        <w:tc>
          <w:tcPr>
            <w:tcW w:w="2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98F877B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24D5ADD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CA3C0AE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123985E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DOROGА</w:t>
            </w:r>
          </w:p>
        </w:tc>
      </w:tr>
      <w:tr w:rsidR="00B8212A" w:rsidRPr="00FF21AA" w14:paraId="264E33D5" w14:textId="77777777" w:rsidTr="00CA4491">
        <w:trPr>
          <w:trHeight w:val="450"/>
        </w:trPr>
        <w:tc>
          <w:tcPr>
            <w:tcW w:w="2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B62DB42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A824CE3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NVARCHAR(100)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73CC9F77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char(6)</w:t>
            </w:r>
          </w:p>
        </w:tc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C0E93F1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F21A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</w:tr>
      <w:tr w:rsidR="00B8212A" w:rsidRPr="00FF21AA" w14:paraId="4A4E54CD" w14:textId="77777777" w:rsidTr="00CA4491">
        <w:trPr>
          <w:trHeight w:val="300"/>
        </w:trPr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73D76" w14:textId="77777777" w:rsidR="00B8212A" w:rsidRPr="00FF21A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6D8B7D" w14:textId="77777777" w:rsidR="00B8212A" w:rsidRPr="00FF21AA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Абаза (эксп.)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A8D4061" w14:textId="77777777" w:rsidR="00B8212A" w:rsidRPr="00FF21AA" w:rsidRDefault="00B8212A" w:rsidP="00CA449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887 406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7EBC0C0" w14:textId="77777777" w:rsidR="00B8212A" w:rsidRPr="00FF21AA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Крас</w:t>
            </w:r>
          </w:p>
        </w:tc>
      </w:tr>
      <w:tr w:rsidR="00B8212A" w:rsidRPr="00FF21AA" w14:paraId="4C39B545" w14:textId="77777777" w:rsidTr="00CA4491">
        <w:trPr>
          <w:trHeight w:val="300"/>
        </w:trPr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80827" w14:textId="77777777" w:rsidR="00B8212A" w:rsidRPr="00FF21AA" w:rsidRDefault="00B8212A" w:rsidP="00CA4491">
            <w:pPr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  <w:t>пример</w:t>
            </w:r>
          </w:p>
        </w:tc>
        <w:tc>
          <w:tcPr>
            <w:tcW w:w="2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FD852D" w14:textId="77777777" w:rsidR="00B8212A" w:rsidRPr="00FF21AA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Айрум (эксп.)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6EAF45B" w14:textId="77777777" w:rsidR="00B8212A" w:rsidRPr="00FF21AA" w:rsidRDefault="00B8212A" w:rsidP="00CA449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569 706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ACF4D6" w14:textId="77777777" w:rsidR="00B8212A" w:rsidRPr="00FF21AA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F21A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Ю-Кав</w:t>
            </w:r>
          </w:p>
        </w:tc>
      </w:tr>
    </w:tbl>
    <w:p w14:paraId="5CEBF7E6" w14:textId="77777777" w:rsidR="00B8212A" w:rsidRDefault="00B8212A" w:rsidP="00B8212A">
      <w:pPr>
        <w:rPr>
          <w:lang w:val="ru-RU"/>
        </w:rPr>
      </w:pPr>
    </w:p>
    <w:p w14:paraId="6392189B" w14:textId="77777777" w:rsidR="00B8212A" w:rsidRDefault="00B8212A" w:rsidP="00B8212A">
      <w:pPr>
        <w:rPr>
          <w:lang w:val="ru-RU"/>
        </w:rPr>
      </w:pPr>
      <w:r w:rsidRPr="009B28FC">
        <w:rPr>
          <w:highlight w:val="yellow"/>
          <w:lang w:val="ru-RU"/>
        </w:rPr>
        <w:t xml:space="preserve">6.3.12 Справочник грузополучателей – </w:t>
      </w:r>
      <w:r w:rsidRPr="009B28FC">
        <w:rPr>
          <w:highlight w:val="yellow"/>
        </w:rPr>
        <w:t>S_CLIENT</w:t>
      </w:r>
    </w:p>
    <w:tbl>
      <w:tblPr>
        <w:tblW w:w="8590" w:type="dxa"/>
        <w:tblLook w:val="04A0" w:firstRow="1" w:lastRow="0" w:firstColumn="1" w:lastColumn="0" w:noHBand="0" w:noVBand="1"/>
      </w:tblPr>
      <w:tblGrid>
        <w:gridCol w:w="2496"/>
        <w:gridCol w:w="1185"/>
        <w:gridCol w:w="2826"/>
        <w:gridCol w:w="2083"/>
      </w:tblGrid>
      <w:tr w:rsidR="00B8212A" w:rsidRPr="00A958AC" w14:paraId="776E3468" w14:textId="77777777" w:rsidTr="00CA4491">
        <w:trPr>
          <w:trHeight w:val="318"/>
        </w:trPr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C6DB48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45D7455A" w14:textId="77777777" w:rsidR="00B8212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по порядку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E8C729F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 грузополучателя</w:t>
            </w:r>
          </w:p>
        </w:tc>
        <w:tc>
          <w:tcPr>
            <w:tcW w:w="20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D16314E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</w:tr>
      <w:tr w:rsidR="00B8212A" w:rsidRPr="00A958AC" w14:paraId="715D117B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9DD670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1DC64B1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8E64F9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NUM_SORT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B3B7923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_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CLIENT</w:t>
            </w:r>
          </w:p>
        </w:tc>
        <w:tc>
          <w:tcPr>
            <w:tcW w:w="20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3A30E0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</w:tr>
      <w:tr w:rsidR="00B8212A" w:rsidRPr="00A958AC" w14:paraId="2A51A33F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1A7482B6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02C750AB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3)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36E6DB7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NVARCHAR(50)</w:t>
            </w:r>
          </w:p>
        </w:tc>
        <w:tc>
          <w:tcPr>
            <w:tcW w:w="20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2E73C4C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char(7)</w:t>
            </w:r>
          </w:p>
        </w:tc>
      </w:tr>
      <w:tr w:rsidR="00B8212A" w:rsidRPr="00B6666F" w14:paraId="5820FCDA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7943" w14:textId="77777777" w:rsidR="00B8212A" w:rsidRPr="00B6666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8BCDB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1FC45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ПАО « АрселорМитал»</w:t>
            </w:r>
          </w:p>
        </w:tc>
        <w:tc>
          <w:tcPr>
            <w:tcW w:w="2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7AD51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7932</w:t>
            </w:r>
          </w:p>
        </w:tc>
      </w:tr>
      <w:tr w:rsidR="00B8212A" w:rsidRPr="00B6666F" w14:paraId="1D0CDAC7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11DC7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lastRenderedPageBreak/>
              <w:t>пример</w:t>
            </w:r>
          </w:p>
        </w:tc>
        <w:tc>
          <w:tcPr>
            <w:tcW w:w="11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001F5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7E35B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  <w:tc>
          <w:tcPr>
            <w:tcW w:w="2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9DB3E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</w:tr>
    </w:tbl>
    <w:p w14:paraId="1131C46F" w14:textId="77777777" w:rsidR="00B8212A" w:rsidRDefault="00B8212A" w:rsidP="00B8212A">
      <w:pPr>
        <w:rPr>
          <w:lang w:val="ru-RU"/>
        </w:rPr>
      </w:pPr>
    </w:p>
    <w:p w14:paraId="3D499C62" w14:textId="77777777" w:rsidR="00B8212A" w:rsidRPr="0082038D" w:rsidRDefault="00B8212A" w:rsidP="00B8212A">
      <w:pPr>
        <w:rPr>
          <w:lang w:val="ru-RU"/>
        </w:rPr>
      </w:pPr>
      <w:r w:rsidRPr="00347EEF">
        <w:rPr>
          <w:highlight w:val="yellow"/>
          <w:lang w:val="ru-RU"/>
        </w:rPr>
        <w:t xml:space="preserve">6.3.13 Список : Акты  </w:t>
      </w:r>
      <w:r w:rsidRPr="00347EEF">
        <w:rPr>
          <w:highlight w:val="yellow"/>
        </w:rPr>
        <w:t>S</w:t>
      </w:r>
      <w:r w:rsidRPr="00347EEF">
        <w:rPr>
          <w:highlight w:val="yellow"/>
          <w:lang w:val="ru-RU"/>
        </w:rPr>
        <w:t>_</w:t>
      </w:r>
      <w:r w:rsidRPr="00347EEF">
        <w:rPr>
          <w:highlight w:val="yellow"/>
        </w:rPr>
        <w:t>ACTS</w:t>
      </w:r>
    </w:p>
    <w:tbl>
      <w:tblPr>
        <w:tblW w:w="5322" w:type="dxa"/>
        <w:tblLook w:val="04A0" w:firstRow="1" w:lastRow="0" w:firstColumn="1" w:lastColumn="0" w:noHBand="0" w:noVBand="1"/>
      </w:tblPr>
      <w:tblGrid>
        <w:gridCol w:w="2496"/>
        <w:gridCol w:w="2826"/>
      </w:tblGrid>
      <w:tr w:rsidR="00B8212A" w:rsidRPr="00A958AC" w14:paraId="5E29C6E3" w14:textId="77777777" w:rsidTr="00CA4491">
        <w:trPr>
          <w:trHeight w:val="318"/>
        </w:trPr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012F12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lang w:val="ru-RU"/>
              </w:rPr>
              <w:t xml:space="preserve"> 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477ACB7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Наименование  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документа</w:t>
            </w:r>
          </w:p>
        </w:tc>
      </w:tr>
      <w:tr w:rsidR="00B8212A" w:rsidRPr="00A958AC" w14:paraId="17933393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3BFED93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509E496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_ACTS</w:t>
            </w:r>
          </w:p>
        </w:tc>
      </w:tr>
      <w:tr w:rsidR="00B8212A" w:rsidRPr="00A958AC" w14:paraId="5A9BD591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52E433B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AD5E415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100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B6666F" w14:paraId="20AEE2A0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CF0A5" w14:textId="77777777" w:rsidR="00B8212A" w:rsidRPr="00B6666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8C308" w14:textId="77777777" w:rsidR="00B8212A" w:rsidRPr="00652C5B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Акт № 10911 от 14.09.2019</w:t>
            </w:r>
          </w:p>
        </w:tc>
      </w:tr>
      <w:tr w:rsidR="00B8212A" w:rsidRPr="00B6666F" w14:paraId="14793371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8C9FF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A2C7A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</w:tr>
    </w:tbl>
    <w:p w14:paraId="08B737D7" w14:textId="77777777" w:rsidR="00B8212A" w:rsidRDefault="00B8212A" w:rsidP="00B8212A">
      <w:pPr>
        <w:rPr>
          <w:lang w:val="ru-RU"/>
        </w:rPr>
      </w:pPr>
    </w:p>
    <w:p w14:paraId="77E5F903" w14:textId="77777777" w:rsidR="00B8212A" w:rsidRPr="0082038D" w:rsidRDefault="00B8212A" w:rsidP="00B8212A">
      <w:pPr>
        <w:rPr>
          <w:lang w:val="ru-RU"/>
        </w:rPr>
      </w:pPr>
      <w:r w:rsidRPr="00347EEF">
        <w:rPr>
          <w:highlight w:val="yellow"/>
          <w:lang w:val="ru-RU"/>
        </w:rPr>
        <w:t xml:space="preserve">6.3.14  Список : Другие документы  </w:t>
      </w:r>
      <w:r w:rsidRPr="00347EEF">
        <w:rPr>
          <w:highlight w:val="yellow"/>
        </w:rPr>
        <w:t>S</w:t>
      </w:r>
      <w:r w:rsidRPr="00347EEF">
        <w:rPr>
          <w:highlight w:val="yellow"/>
          <w:lang w:val="ru-RU"/>
        </w:rPr>
        <w:t>_</w:t>
      </w:r>
      <w:r w:rsidRPr="00347EEF">
        <w:rPr>
          <w:highlight w:val="yellow"/>
        </w:rPr>
        <w:t>DOCUM</w:t>
      </w:r>
    </w:p>
    <w:tbl>
      <w:tblPr>
        <w:tblW w:w="5322" w:type="dxa"/>
        <w:tblLook w:val="04A0" w:firstRow="1" w:lastRow="0" w:firstColumn="1" w:lastColumn="0" w:noHBand="0" w:noVBand="1"/>
      </w:tblPr>
      <w:tblGrid>
        <w:gridCol w:w="2496"/>
        <w:gridCol w:w="2826"/>
      </w:tblGrid>
      <w:tr w:rsidR="00B8212A" w:rsidRPr="00A958AC" w14:paraId="7DF33663" w14:textId="77777777" w:rsidTr="00CA4491">
        <w:trPr>
          <w:trHeight w:val="318"/>
        </w:trPr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8ED3F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lang w:val="ru-RU"/>
              </w:rPr>
              <w:t xml:space="preserve"> 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E6759F8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Наименование  </w:t>
            </w:r>
            <w:r w:rsidRPr="00CE1D3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документа</w:t>
            </w:r>
          </w:p>
        </w:tc>
      </w:tr>
      <w:tr w:rsidR="00B8212A" w:rsidRPr="00A958AC" w14:paraId="79FC22BC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7A761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3122401" w14:textId="77777777" w:rsidR="00B8212A" w:rsidRPr="00CE1D3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 w:rsidRPr="00CE1D3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_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DOCS_PRIB</w:t>
            </w:r>
          </w:p>
        </w:tc>
      </w:tr>
      <w:tr w:rsidR="00B8212A" w:rsidRPr="00A958AC" w14:paraId="3E9307F4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8CD8779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FD30C7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100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B6666F" w14:paraId="1A98DF4A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4EEBD" w14:textId="77777777" w:rsidR="00B8212A" w:rsidRPr="00B6666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78CFF" w14:textId="77777777" w:rsidR="00B8212A" w:rsidRPr="00652C5B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Удостоверение № 6</w:t>
            </w:r>
          </w:p>
        </w:tc>
      </w:tr>
      <w:tr w:rsidR="00B8212A" w:rsidRPr="00B6666F" w14:paraId="3000065F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AECC0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97DE9" w14:textId="77777777" w:rsidR="00B8212A" w:rsidRPr="00B6666F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  <w:r w:rsidRPr="00B6666F"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 </w:t>
            </w:r>
          </w:p>
        </w:tc>
      </w:tr>
    </w:tbl>
    <w:p w14:paraId="0C01433B" w14:textId="77777777" w:rsidR="00B8212A" w:rsidRDefault="00B8212A" w:rsidP="00B8212A">
      <w:pPr>
        <w:rPr>
          <w:lang w:val="ru-RU"/>
        </w:rPr>
      </w:pPr>
    </w:p>
    <w:p w14:paraId="277CE44F" w14:textId="77777777" w:rsidR="00B8212A" w:rsidRPr="00CE1D3F" w:rsidRDefault="00B8212A" w:rsidP="00B8212A">
      <w:pPr>
        <w:rPr>
          <w:lang w:val="ru-RU"/>
        </w:rPr>
      </w:pPr>
      <w:r w:rsidRPr="00347EEF">
        <w:rPr>
          <w:highlight w:val="yellow"/>
          <w:lang w:val="ru-RU"/>
        </w:rPr>
        <w:t xml:space="preserve">6.3.15  Список : Сертификаты качества  </w:t>
      </w:r>
      <w:r w:rsidRPr="00347EEF">
        <w:rPr>
          <w:highlight w:val="yellow"/>
        </w:rPr>
        <w:t>S</w:t>
      </w:r>
      <w:r w:rsidRPr="00347EEF">
        <w:rPr>
          <w:highlight w:val="yellow"/>
          <w:lang w:val="ru-RU"/>
        </w:rPr>
        <w:t>_</w:t>
      </w:r>
      <w:r w:rsidRPr="00347EEF">
        <w:rPr>
          <w:highlight w:val="yellow"/>
        </w:rPr>
        <w:t>SERT</w:t>
      </w:r>
    </w:p>
    <w:tbl>
      <w:tblPr>
        <w:tblW w:w="5322" w:type="dxa"/>
        <w:tblLook w:val="04A0" w:firstRow="1" w:lastRow="0" w:firstColumn="1" w:lastColumn="0" w:noHBand="0" w:noVBand="1"/>
      </w:tblPr>
      <w:tblGrid>
        <w:gridCol w:w="2496"/>
        <w:gridCol w:w="2826"/>
      </w:tblGrid>
      <w:tr w:rsidR="00B8212A" w:rsidRPr="0082038D" w14:paraId="34B0B3B7" w14:textId="77777777" w:rsidTr="00CA4491">
        <w:trPr>
          <w:trHeight w:val="318"/>
        </w:trPr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D4F752D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C4F2E50" w14:textId="77777777" w:rsidR="00B8212A" w:rsidRPr="0082038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Наименование  </w:t>
            </w:r>
            <w:r w:rsidRPr="00CE1D3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документа</w:t>
            </w:r>
          </w:p>
        </w:tc>
      </w:tr>
      <w:tr w:rsidR="00B8212A" w:rsidRPr="00CE1D3F" w14:paraId="5CCA2709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9EB48AC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24FDC7A" w14:textId="77777777" w:rsidR="00B8212A" w:rsidRPr="00CE1D3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  <w:r w:rsidRPr="00CE1D3F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_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eastAsia="ru-RU"/>
              </w:rPr>
              <w:t>DOCS_PRIB</w:t>
            </w:r>
          </w:p>
        </w:tc>
      </w:tr>
      <w:tr w:rsidR="00B8212A" w:rsidRPr="00A958AC" w14:paraId="5FF28DB8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24861A1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DD643C4" w14:textId="77777777" w:rsidR="00B8212A" w:rsidRPr="00A958AC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100</w:t>
            </w:r>
            <w:r w:rsidRPr="00A958AC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652C5B" w14:paraId="0D45EDAF" w14:textId="77777777" w:rsidTr="00CA4491">
        <w:trPr>
          <w:trHeight w:val="290"/>
        </w:trPr>
        <w:tc>
          <w:tcPr>
            <w:tcW w:w="2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3ABAD" w14:textId="77777777" w:rsidR="00B8212A" w:rsidRPr="00CE1D3F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ru-RU"/>
              </w:rPr>
              <w:t>ggh</w:t>
            </w:r>
          </w:p>
        </w:tc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DF1E7" w14:textId="77777777" w:rsidR="00B8212A" w:rsidRPr="00652C5B" w:rsidRDefault="00B8212A" w:rsidP="00CA4491">
            <w:pP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</w:pPr>
          </w:p>
        </w:tc>
      </w:tr>
    </w:tbl>
    <w:p w14:paraId="4EBBFFFB" w14:textId="77777777" w:rsidR="00B8212A" w:rsidRDefault="00B8212A" w:rsidP="00B8212A">
      <w:pPr>
        <w:rPr>
          <w:lang w:val="ru-RU"/>
        </w:rPr>
      </w:pPr>
    </w:p>
    <w:p w14:paraId="1D581CDF" w14:textId="77777777" w:rsidR="00B8212A" w:rsidRDefault="00B8212A" w:rsidP="00B8212A">
      <w:pPr>
        <w:rPr>
          <w:lang w:val="ru-RU"/>
        </w:rPr>
      </w:pPr>
      <w:r w:rsidRPr="009B28FC">
        <w:rPr>
          <w:highlight w:val="yellow"/>
          <w:lang w:val="ru-RU"/>
        </w:rPr>
        <w:t xml:space="preserve">6.3.16 Справочник станций </w:t>
      </w:r>
      <w:r w:rsidRPr="009B28FC">
        <w:rPr>
          <w:highlight w:val="yellow"/>
        </w:rPr>
        <w:t>S</w:t>
      </w:r>
      <w:r w:rsidRPr="009B28FC">
        <w:rPr>
          <w:highlight w:val="yellow"/>
          <w:lang w:val="ru-RU"/>
        </w:rPr>
        <w:t>_STATIONS_MT</w:t>
      </w:r>
    </w:p>
    <w:tbl>
      <w:tblPr>
        <w:tblW w:w="8416" w:type="dxa"/>
        <w:tblLook w:val="04A0" w:firstRow="1" w:lastRow="0" w:firstColumn="1" w:lastColumn="0" w:noHBand="0" w:noVBand="1"/>
      </w:tblPr>
      <w:tblGrid>
        <w:gridCol w:w="2080"/>
        <w:gridCol w:w="2840"/>
        <w:gridCol w:w="1596"/>
        <w:gridCol w:w="1900"/>
      </w:tblGrid>
      <w:tr w:rsidR="00B8212A" w:rsidRPr="00F85297" w14:paraId="304A6315" w14:textId="77777777" w:rsidTr="00CA4491">
        <w:trPr>
          <w:trHeight w:val="30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85864F0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225216E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станции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7580556B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Код станции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759EF9E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Дорога</w:t>
            </w:r>
          </w:p>
        </w:tc>
      </w:tr>
      <w:tr w:rsidR="00B8212A" w:rsidRPr="00F85297" w14:paraId="5E14E22D" w14:textId="77777777" w:rsidTr="00CA4491">
        <w:trPr>
          <w:trHeight w:val="48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0C7D893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DCC3EDD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STATION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F949EB8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399CB31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DOROGА</w:t>
            </w:r>
          </w:p>
        </w:tc>
      </w:tr>
      <w:tr w:rsidR="00B8212A" w:rsidRPr="00F85297" w14:paraId="75D6BBE3" w14:textId="77777777" w:rsidTr="00CA4491">
        <w:trPr>
          <w:trHeight w:val="330"/>
        </w:trPr>
        <w:tc>
          <w:tcPr>
            <w:tcW w:w="20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6235CE35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534BCBE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NVARCHAR(100)</w:t>
            </w:r>
          </w:p>
        </w:tc>
        <w:tc>
          <w:tcPr>
            <w:tcW w:w="15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133997AC" w14:textId="77777777" w:rsidR="00B8212A" w:rsidRPr="00F8529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char(6)</w:t>
            </w:r>
          </w:p>
        </w:tc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37C6260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F8529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</w:tr>
      <w:tr w:rsidR="00B8212A" w:rsidRPr="00F85297" w14:paraId="634F8FFD" w14:textId="77777777" w:rsidTr="00CA4491">
        <w:trPr>
          <w:trHeight w:val="270"/>
        </w:trPr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2EA73" w14:textId="77777777" w:rsidR="00B8212A" w:rsidRPr="00F85297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1928B4" w14:textId="77777777" w:rsidR="00B8212A" w:rsidRPr="00F85297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Аакре</w:t>
            </w: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B3B3C95" w14:textId="77777777" w:rsidR="00B8212A" w:rsidRPr="00F85297" w:rsidRDefault="00B8212A" w:rsidP="00CA449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85 827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900D00" w14:textId="77777777" w:rsidR="00B8212A" w:rsidRPr="00F85297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Эст</w:t>
            </w:r>
          </w:p>
        </w:tc>
      </w:tr>
      <w:tr w:rsidR="00B8212A" w:rsidRPr="00F85297" w14:paraId="521A255D" w14:textId="77777777" w:rsidTr="00CA4491">
        <w:trPr>
          <w:trHeight w:val="300"/>
        </w:trPr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3D8B0" w14:textId="77777777" w:rsidR="00B8212A" w:rsidRPr="00F85297" w:rsidRDefault="00B8212A" w:rsidP="00CA4491">
            <w:pPr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  <w:t>пример</w:t>
            </w:r>
          </w:p>
        </w:tc>
        <w:tc>
          <w:tcPr>
            <w:tcW w:w="28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ACDAD6" w14:textId="77777777" w:rsidR="00B8212A" w:rsidRPr="00F85297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Аапста</w:t>
            </w:r>
          </w:p>
        </w:tc>
        <w:tc>
          <w:tcPr>
            <w:tcW w:w="15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542A2C" w14:textId="77777777" w:rsidR="00B8212A" w:rsidRPr="00F85297" w:rsidRDefault="00B8212A" w:rsidP="00CA4491">
            <w:pPr>
              <w:jc w:val="righ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574 066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E29927" w14:textId="77777777" w:rsidR="00B8212A" w:rsidRPr="00F85297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F85297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Грз</w:t>
            </w:r>
          </w:p>
        </w:tc>
      </w:tr>
    </w:tbl>
    <w:p w14:paraId="50184377" w14:textId="77777777" w:rsidR="00B8212A" w:rsidRDefault="00B8212A" w:rsidP="00B8212A">
      <w:pPr>
        <w:rPr>
          <w:lang w:val="ru-RU"/>
        </w:rPr>
      </w:pPr>
    </w:p>
    <w:p w14:paraId="4DE10E89" w14:textId="77777777" w:rsidR="00B8212A" w:rsidRDefault="00B8212A" w:rsidP="00B8212A">
      <w:pPr>
        <w:rPr>
          <w:lang w:val="ru-RU"/>
        </w:rPr>
      </w:pPr>
    </w:p>
    <w:p w14:paraId="4DF78399" w14:textId="77777777" w:rsidR="00B8212A" w:rsidRDefault="00B8212A" w:rsidP="00B8212A">
      <w:pPr>
        <w:rPr>
          <w:lang w:val="ru-RU"/>
        </w:rPr>
      </w:pPr>
      <w:r w:rsidRPr="007E10FA">
        <w:rPr>
          <w:highlight w:val="yellow"/>
          <w:lang w:val="ru-RU"/>
        </w:rPr>
        <w:t>6.3.17 Справочник разметки вагонов S_GODN</w:t>
      </w:r>
    </w:p>
    <w:tbl>
      <w:tblPr>
        <w:tblW w:w="10040" w:type="dxa"/>
        <w:tblInd w:w="-5" w:type="dxa"/>
        <w:tblLook w:val="04A0" w:firstRow="1" w:lastRow="0" w:firstColumn="1" w:lastColumn="0" w:noHBand="0" w:noVBand="1"/>
      </w:tblPr>
      <w:tblGrid>
        <w:gridCol w:w="1540"/>
        <w:gridCol w:w="2140"/>
        <w:gridCol w:w="1960"/>
        <w:gridCol w:w="1180"/>
        <w:gridCol w:w="3220"/>
      </w:tblGrid>
      <w:tr w:rsidR="00B8212A" w:rsidRPr="009F1126" w14:paraId="3B308F32" w14:textId="77777777" w:rsidTr="00CA4491">
        <w:trPr>
          <w:trHeight w:val="441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B8058A7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5D5D0DD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Идентификатор годности вагонов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6BA9217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Аббревиатура годности вагонов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E835418" w14:textId="77777777" w:rsidR="00B8212A" w:rsidRPr="009F1126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Вагон МР</w:t>
            </w:r>
          </w:p>
        </w:tc>
        <w:tc>
          <w:tcPr>
            <w:tcW w:w="3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F3E1174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Полное наименование </w:t>
            </w:r>
          </w:p>
        </w:tc>
      </w:tr>
      <w:tr w:rsidR="00B8212A" w:rsidRPr="009F1126" w14:paraId="4143B454" w14:textId="77777777" w:rsidTr="00CA4491">
        <w:trPr>
          <w:trHeight w:val="419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0F234F9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E71D0E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B5291CE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9B05F15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RED</w:t>
            </w: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0E3C7AE7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NAME_GOD</w:t>
            </w:r>
          </w:p>
        </w:tc>
      </w:tr>
      <w:tr w:rsidR="00B8212A" w:rsidRPr="009F1126" w14:paraId="07FAB005" w14:textId="77777777" w:rsidTr="00CA4491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D69CE22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F15E377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char(2)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5C42266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10</w:t>
            </w: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068788D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char(1)</w:t>
            </w:r>
          </w:p>
        </w:tc>
        <w:tc>
          <w:tcPr>
            <w:tcW w:w="3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2E5765E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NVARCHAR(100</w:t>
            </w:r>
            <w:r w:rsidRPr="009F112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9F1126" w14:paraId="0AB6580B" w14:textId="77777777" w:rsidTr="00CA4491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F6850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19D42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A986F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кт.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C1A7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FE9BB" w14:textId="77777777" w:rsidR="00B8212A" w:rsidRPr="009F1126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катанка</w:t>
            </w:r>
          </w:p>
        </w:tc>
      </w:tr>
      <w:tr w:rsidR="00B8212A" w:rsidRPr="009F1126" w14:paraId="3F00C35F" w14:textId="77777777" w:rsidTr="00CA4491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C5ED0" w14:textId="77777777" w:rsidR="00B8212A" w:rsidRPr="009F1126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E099C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3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37A6B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чг.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1F0E" w14:textId="77777777" w:rsidR="00B8212A" w:rsidRPr="009F112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04129" w14:textId="77777777" w:rsidR="00B8212A" w:rsidRPr="009F1126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9F112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чугун</w:t>
            </w:r>
          </w:p>
        </w:tc>
      </w:tr>
    </w:tbl>
    <w:p w14:paraId="1B53E88F" w14:textId="77777777" w:rsidR="00B8212A" w:rsidRDefault="00B8212A" w:rsidP="00B8212A">
      <w:pPr>
        <w:rPr>
          <w:lang w:val="ru-RU"/>
        </w:rPr>
      </w:pPr>
    </w:p>
    <w:p w14:paraId="7D0D6FA4" w14:textId="77777777" w:rsidR="00B8212A" w:rsidRDefault="00B8212A" w:rsidP="00B8212A">
      <w:pPr>
        <w:rPr>
          <w:lang w:val="ru-RU"/>
        </w:rPr>
      </w:pPr>
      <w:r w:rsidRPr="00347EEF">
        <w:rPr>
          <w:highlight w:val="yellow"/>
          <w:lang w:val="ru-RU"/>
        </w:rPr>
        <w:t xml:space="preserve">6.3.18 Справочник кораблей </w:t>
      </w:r>
      <w:commentRangeStart w:id="2691"/>
      <w:commentRangeStart w:id="2692"/>
      <w:r w:rsidRPr="00347EEF">
        <w:rPr>
          <w:highlight w:val="yellow"/>
          <w:lang w:val="ru-RU"/>
        </w:rPr>
        <w:t>S_SHIP</w:t>
      </w:r>
      <w:commentRangeEnd w:id="2691"/>
      <w:r w:rsidR="007416D7">
        <w:rPr>
          <w:rStyle w:val="aff2"/>
        </w:rPr>
        <w:commentReference w:id="2691"/>
      </w:r>
      <w:commentRangeEnd w:id="2692"/>
      <w:r w:rsidR="00AB477A">
        <w:rPr>
          <w:rStyle w:val="aff2"/>
        </w:rPr>
        <w:commentReference w:id="2692"/>
      </w:r>
    </w:p>
    <w:tbl>
      <w:tblPr>
        <w:tblW w:w="6849" w:type="dxa"/>
        <w:tblInd w:w="-5" w:type="dxa"/>
        <w:tblLook w:val="04A0" w:firstRow="1" w:lastRow="0" w:firstColumn="1" w:lastColumn="0" w:noHBand="0" w:noVBand="1"/>
      </w:tblPr>
      <w:tblGrid>
        <w:gridCol w:w="1960"/>
        <w:gridCol w:w="2009"/>
        <w:gridCol w:w="2880"/>
      </w:tblGrid>
      <w:tr w:rsidR="00B8212A" w:rsidRPr="0053073A" w14:paraId="4E3E7934" w14:textId="77777777" w:rsidTr="00CA4491">
        <w:trPr>
          <w:trHeight w:val="306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780E18A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0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592174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 корабля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5465536E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корабля</w:t>
            </w:r>
          </w:p>
        </w:tc>
      </w:tr>
      <w:tr w:rsidR="00B8212A" w:rsidRPr="0053073A" w14:paraId="1F864B5A" w14:textId="77777777" w:rsidTr="00CA4491">
        <w:trPr>
          <w:trHeight w:val="183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DBC9C5A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7C70814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098DC9E0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</w:tr>
      <w:tr w:rsidR="00B8212A" w:rsidRPr="0053073A" w14:paraId="018102EE" w14:textId="77777777" w:rsidTr="00CA4491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7E057F47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Тип данных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3F0C0DA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char(2)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62340FD" w14:textId="77777777" w:rsidR="00B8212A" w:rsidRPr="0053073A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NVARCHAR(50)</w:t>
            </w:r>
          </w:p>
        </w:tc>
      </w:tr>
      <w:tr w:rsidR="00B8212A" w:rsidRPr="0053073A" w14:paraId="53F9299A" w14:textId="77777777" w:rsidTr="00CA4491">
        <w:trPr>
          <w:trHeight w:val="300"/>
        </w:trPr>
        <w:tc>
          <w:tcPr>
            <w:tcW w:w="1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A0FD8" w14:textId="77777777" w:rsidR="00B8212A" w:rsidRPr="0053073A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1EB1D5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98E796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LEVANTES</w:t>
            </w:r>
          </w:p>
        </w:tc>
      </w:tr>
      <w:tr w:rsidR="00B8212A" w:rsidRPr="0053073A" w14:paraId="02383D16" w14:textId="77777777" w:rsidTr="00CA4491">
        <w:trPr>
          <w:trHeight w:val="300"/>
        </w:trPr>
        <w:tc>
          <w:tcPr>
            <w:tcW w:w="1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DD70F" w14:textId="77777777" w:rsidR="00B8212A" w:rsidRPr="0053073A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026852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F01352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220576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DANSAS</w:t>
            </w:r>
          </w:p>
        </w:tc>
      </w:tr>
    </w:tbl>
    <w:p w14:paraId="428C37D4" w14:textId="77777777" w:rsidR="00B8212A" w:rsidRPr="0053073A" w:rsidRDefault="00B8212A" w:rsidP="00B8212A">
      <w:pPr>
        <w:rPr>
          <w:lang w:val="ru-RU"/>
        </w:rPr>
      </w:pPr>
    </w:p>
    <w:p w14:paraId="18469AC2" w14:textId="77777777" w:rsidR="00B8212A" w:rsidRPr="00FF21AA" w:rsidRDefault="00B8212A" w:rsidP="00B8212A">
      <w:pPr>
        <w:rPr>
          <w:lang w:val="ru-RU"/>
        </w:rPr>
      </w:pPr>
      <w:r w:rsidRPr="00A86123">
        <w:rPr>
          <w:highlight w:val="yellow"/>
          <w:lang w:val="ru-RU"/>
        </w:rPr>
        <w:lastRenderedPageBreak/>
        <w:t>6.3.19 Справочник структурных подразделений S_CEX</w:t>
      </w:r>
    </w:p>
    <w:tbl>
      <w:tblPr>
        <w:tblW w:w="10001" w:type="dxa"/>
        <w:tblLook w:val="04A0" w:firstRow="1" w:lastRow="0" w:firstColumn="1" w:lastColumn="0" w:noHBand="0" w:noVBand="1"/>
      </w:tblPr>
      <w:tblGrid>
        <w:gridCol w:w="1958"/>
        <w:gridCol w:w="1417"/>
        <w:gridCol w:w="2058"/>
        <w:gridCol w:w="3107"/>
        <w:gridCol w:w="1796"/>
      </w:tblGrid>
      <w:tr w:rsidR="00B8212A" w:rsidRPr="00A86123" w14:paraId="7221FC80" w14:textId="77777777" w:rsidTr="00CA4491">
        <w:trPr>
          <w:trHeight w:val="509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7ABCDAE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4FE77CF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Шифр цеха в SAP</w:t>
            </w:r>
          </w:p>
        </w:tc>
        <w:tc>
          <w:tcPr>
            <w:tcW w:w="2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14713BE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Аббревиатура цеха-получателя</w:t>
            </w:r>
          </w:p>
        </w:tc>
        <w:tc>
          <w:tcPr>
            <w:tcW w:w="31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ECD4E2B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цеха получателя</w:t>
            </w: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53CA20F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Идентификатор цеха получателя</w:t>
            </w:r>
          </w:p>
        </w:tc>
      </w:tr>
      <w:tr w:rsidR="00B8212A" w:rsidRPr="00A86123" w14:paraId="6DDB14D6" w14:textId="77777777" w:rsidTr="00CA4491">
        <w:trPr>
          <w:trHeight w:val="403"/>
        </w:trPr>
        <w:tc>
          <w:tcPr>
            <w:tcW w:w="1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CE0BFA6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commentRangeStart w:id="2693"/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5251499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commentRangeStart w:id="2694"/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SHIFR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A9434DC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ABREV_P</w:t>
            </w:r>
          </w:p>
        </w:tc>
        <w:tc>
          <w:tcPr>
            <w:tcW w:w="31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2BC9864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NAME_P</w:t>
            </w:r>
          </w:p>
        </w:tc>
        <w:tc>
          <w:tcPr>
            <w:tcW w:w="1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82EFE35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K_PODR</w:t>
            </w:r>
            <w:commentRangeEnd w:id="2694"/>
            <w:r w:rsidR="007E3AEC">
              <w:rPr>
                <w:rStyle w:val="aff2"/>
              </w:rPr>
              <w:commentReference w:id="2694"/>
            </w:r>
            <w:r w:rsidR="00AB477A">
              <w:rPr>
                <w:rStyle w:val="aff2"/>
              </w:rPr>
              <w:commentReference w:id="2693"/>
            </w:r>
          </w:p>
        </w:tc>
      </w:tr>
      <w:commentRangeEnd w:id="2693"/>
      <w:tr w:rsidR="00B8212A" w:rsidRPr="00A86123" w14:paraId="6FA39B2E" w14:textId="77777777" w:rsidTr="00CA4491">
        <w:trPr>
          <w:trHeight w:val="435"/>
        </w:trPr>
        <w:tc>
          <w:tcPr>
            <w:tcW w:w="195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8BB50EE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51C5F41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char(5)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C7EFB34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NVARCHAR(15)</w:t>
            </w:r>
          </w:p>
        </w:tc>
        <w:tc>
          <w:tcPr>
            <w:tcW w:w="31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2E77FBBE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NVARCHAR(55)</w:t>
            </w:r>
          </w:p>
        </w:tc>
        <w:tc>
          <w:tcPr>
            <w:tcW w:w="1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01799F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86123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char(3)</w:t>
            </w:r>
          </w:p>
        </w:tc>
      </w:tr>
      <w:tr w:rsidR="00B8212A" w:rsidRPr="00A86123" w14:paraId="181A4B75" w14:textId="77777777" w:rsidTr="00CA4491">
        <w:trPr>
          <w:trHeight w:val="360"/>
        </w:trPr>
        <w:tc>
          <w:tcPr>
            <w:tcW w:w="1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52C6B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41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05F6AF" w14:textId="77777777" w:rsidR="00B8212A" w:rsidRPr="00A86123" w:rsidRDefault="00B8212A" w:rsidP="00CA4491">
            <w:pPr>
              <w:rPr>
                <w:rFonts w:ascii="Courier New" w:hAnsi="Courier New" w:cs="Courier New"/>
                <w:color w:val="000000"/>
                <w:sz w:val="20"/>
                <w:szCs w:val="20"/>
                <w:lang w:val="ru-RU" w:eastAsia="ru-RU"/>
              </w:rPr>
            </w:pPr>
            <w:r w:rsidRPr="00A86123">
              <w:rPr>
                <w:rFonts w:ascii="Courier New" w:hAnsi="Courier New" w:cs="Courier New"/>
                <w:color w:val="000000"/>
                <w:sz w:val="20"/>
                <w:szCs w:val="20"/>
                <w:lang w:val="ru-RU" w:eastAsia="ru-RU"/>
              </w:rPr>
              <w:t>031       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D5947B" w14:textId="77777777" w:rsidR="00B8212A" w:rsidRPr="00A86123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АЦ         </w:t>
            </w:r>
          </w:p>
        </w:tc>
        <w:tc>
          <w:tcPr>
            <w:tcW w:w="3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AE04BC" w14:textId="77777777" w:rsidR="00B8212A" w:rsidRPr="00A86123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Агломерационный цех            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F84FCC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1</w:t>
            </w:r>
          </w:p>
        </w:tc>
      </w:tr>
      <w:tr w:rsidR="00B8212A" w:rsidRPr="00A86123" w14:paraId="56509CA1" w14:textId="77777777" w:rsidTr="00CA4491">
        <w:trPr>
          <w:trHeight w:val="342"/>
        </w:trPr>
        <w:tc>
          <w:tcPr>
            <w:tcW w:w="1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D9534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41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0E1D397" w14:textId="77777777" w:rsidR="00B8212A" w:rsidRPr="00A86123" w:rsidRDefault="00B8212A" w:rsidP="00CA4491">
            <w:pPr>
              <w:rPr>
                <w:rFonts w:ascii="Courier New" w:hAnsi="Courier New" w:cs="Courier New"/>
                <w:color w:val="000000"/>
                <w:sz w:val="20"/>
                <w:szCs w:val="20"/>
                <w:lang w:val="ru-RU" w:eastAsia="ru-RU"/>
              </w:rPr>
            </w:pPr>
            <w:r w:rsidRPr="00A86123">
              <w:rPr>
                <w:rFonts w:ascii="Courier New" w:hAnsi="Courier New" w:cs="Courier New"/>
                <w:color w:val="000000"/>
                <w:sz w:val="20"/>
                <w:szCs w:val="20"/>
                <w:lang w:val="ru-RU" w:eastAsia="ru-RU"/>
              </w:rPr>
              <w:t>709       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7F30AE" w14:textId="77777777" w:rsidR="00B8212A" w:rsidRPr="00A86123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АЦ-3       </w:t>
            </w:r>
          </w:p>
        </w:tc>
        <w:tc>
          <w:tcPr>
            <w:tcW w:w="3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7B6178" w14:textId="77777777" w:rsidR="00B8212A" w:rsidRPr="00A86123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Агломерационный цех N3         </w:t>
            </w:r>
          </w:p>
        </w:tc>
        <w:tc>
          <w:tcPr>
            <w:tcW w:w="1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5725C4" w14:textId="77777777" w:rsidR="00B8212A" w:rsidRPr="00A86123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86123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</w:tr>
    </w:tbl>
    <w:p w14:paraId="6D95B0D1" w14:textId="77777777" w:rsidR="00B8212A" w:rsidRDefault="00B8212A" w:rsidP="00B8212A"/>
    <w:p w14:paraId="22AD2415" w14:textId="77777777" w:rsidR="00B8212A" w:rsidRPr="006029CF" w:rsidRDefault="00B8212A" w:rsidP="00B8212A">
      <w:pPr>
        <w:rPr>
          <w:lang w:val="ru-RU"/>
        </w:rPr>
      </w:pPr>
      <w:r>
        <w:rPr>
          <w:lang w:val="ru-RU"/>
        </w:rPr>
        <w:t xml:space="preserve">6.3.20 Справочник наименований грузов/групп  </w:t>
      </w:r>
      <w:r>
        <w:t>S</w:t>
      </w:r>
      <w:r w:rsidRPr="00032605">
        <w:rPr>
          <w:lang w:val="ru-RU"/>
        </w:rPr>
        <w:t>_</w:t>
      </w:r>
      <w:r>
        <w:t>GRUZ</w:t>
      </w:r>
      <w:r w:rsidRPr="00032605">
        <w:rPr>
          <w:lang w:val="ru-RU"/>
        </w:rPr>
        <w:t>_</w:t>
      </w:r>
      <w:r>
        <w:t>SP</w:t>
      </w:r>
    </w:p>
    <w:p w14:paraId="674E11AB" w14:textId="77777777" w:rsidR="00B8212A" w:rsidRPr="00032605" w:rsidRDefault="00B8212A" w:rsidP="00B8212A">
      <w:pPr>
        <w:rPr>
          <w:lang w:val="ru-RU"/>
        </w:rPr>
      </w:pPr>
    </w:p>
    <w:p w14:paraId="3908B75F" w14:textId="77777777" w:rsidR="00B8212A" w:rsidRPr="00032605" w:rsidRDefault="00B8212A" w:rsidP="00B8212A">
      <w:pPr>
        <w:rPr>
          <w:lang w:val="ru-RU"/>
        </w:rPr>
      </w:pPr>
    </w:p>
    <w:p w14:paraId="1E6F80B8" w14:textId="77777777" w:rsidR="00B8212A" w:rsidRDefault="00B8212A" w:rsidP="00B8212A">
      <w:r w:rsidRPr="00B8105F">
        <w:rPr>
          <w:highlight w:val="yellow"/>
          <w:lang w:val="ru-RU"/>
        </w:rPr>
        <w:t xml:space="preserve">6.3.21 Справочник грузов ЕТСНГ </w:t>
      </w:r>
      <w:r w:rsidRPr="00B8105F">
        <w:rPr>
          <w:highlight w:val="yellow"/>
        </w:rPr>
        <w:t>S_ ETSNG</w:t>
      </w:r>
    </w:p>
    <w:tbl>
      <w:tblPr>
        <w:tblW w:w="7543" w:type="dxa"/>
        <w:tblInd w:w="-5" w:type="dxa"/>
        <w:tblLook w:val="04A0" w:firstRow="1" w:lastRow="0" w:firstColumn="1" w:lastColumn="0" w:noHBand="0" w:noVBand="1"/>
      </w:tblPr>
      <w:tblGrid>
        <w:gridCol w:w="1467"/>
        <w:gridCol w:w="3920"/>
        <w:gridCol w:w="2156"/>
      </w:tblGrid>
      <w:tr w:rsidR="00B8212A" w:rsidRPr="0053073A" w14:paraId="65AA6B41" w14:textId="77777777" w:rsidTr="00CA4491">
        <w:trPr>
          <w:trHeight w:val="267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6A9D814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CD34AD0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груза</w:t>
            </w:r>
          </w:p>
        </w:tc>
        <w:tc>
          <w:tcPr>
            <w:tcW w:w="21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0E9D558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 груза</w:t>
            </w:r>
          </w:p>
        </w:tc>
      </w:tr>
      <w:tr w:rsidR="00B8212A" w:rsidRPr="0053073A" w14:paraId="0293D6E9" w14:textId="77777777" w:rsidTr="00CA4491">
        <w:trPr>
          <w:trHeight w:val="159"/>
        </w:trPr>
        <w:tc>
          <w:tcPr>
            <w:tcW w:w="14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5E19818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A94B7BF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21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659EADC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</w:tr>
      <w:tr w:rsidR="00B8212A" w:rsidRPr="0053073A" w14:paraId="70ED73B0" w14:textId="77777777" w:rsidTr="00CA4491">
        <w:trPr>
          <w:trHeight w:val="262"/>
        </w:trPr>
        <w:tc>
          <w:tcPr>
            <w:tcW w:w="146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7CA86C14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Тип данных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4472763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10</w:t>
            </w: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0)</w:t>
            </w:r>
          </w:p>
        </w:tc>
        <w:tc>
          <w:tcPr>
            <w:tcW w:w="21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8BEF5EE" w14:textId="77777777" w:rsidR="00B8212A" w:rsidRPr="0053073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6</w:t>
            </w:r>
            <w:r w:rsidRPr="0053073A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)</w:t>
            </w:r>
          </w:p>
        </w:tc>
      </w:tr>
      <w:tr w:rsidR="00B8212A" w:rsidRPr="0053073A" w14:paraId="43A0D3BD" w14:textId="77777777" w:rsidTr="00CA4491">
        <w:trPr>
          <w:trHeight w:val="262"/>
        </w:trPr>
        <w:tc>
          <w:tcPr>
            <w:tcW w:w="14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C2B09" w14:textId="77777777" w:rsidR="00B8212A" w:rsidRPr="0053073A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8BDB1A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commentRangeStart w:id="2695"/>
            <w:commentRangeStart w:id="2696"/>
            <w:r>
              <w:rPr>
                <w:rFonts w:ascii="Segoe UI" w:hAnsi="Segoe UI" w:cs="Segoe UI"/>
                <w:color w:val="000000"/>
                <w:sz w:val="18"/>
                <w:szCs w:val="18"/>
              </w:rPr>
              <w:t>Аглоруда (руда железная агломерационная)</w:t>
            </w:r>
            <w:commentRangeEnd w:id="2695"/>
            <w:r w:rsidR="007E3AEC">
              <w:rPr>
                <w:rStyle w:val="aff2"/>
              </w:rPr>
              <w:commentReference w:id="2695"/>
            </w:r>
            <w:commentRangeEnd w:id="2696"/>
            <w:r w:rsidR="00AB477A">
              <w:rPr>
                <w:rStyle w:val="aff2"/>
              </w:rPr>
              <w:commentReference w:id="2696"/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613E54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</w:rPr>
              <w:t>141139</w:t>
            </w:r>
          </w:p>
        </w:tc>
      </w:tr>
      <w:tr w:rsidR="00B8212A" w:rsidRPr="0053073A" w14:paraId="24775F84" w14:textId="77777777" w:rsidTr="00CA4491">
        <w:trPr>
          <w:trHeight w:val="262"/>
        </w:trPr>
        <w:tc>
          <w:tcPr>
            <w:tcW w:w="14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7CE7C" w14:textId="77777777" w:rsidR="00B8212A" w:rsidRPr="0053073A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026852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6E90FD6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1165B3" w14:textId="77777777" w:rsidR="00B8212A" w:rsidRPr="0053073A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</w:p>
        </w:tc>
      </w:tr>
    </w:tbl>
    <w:p w14:paraId="12981C7A" w14:textId="77777777" w:rsidR="00B8212A" w:rsidRPr="0073529B" w:rsidRDefault="00B8212A" w:rsidP="00B8212A"/>
    <w:p w14:paraId="70893FC5" w14:textId="77777777" w:rsidR="00B8212A" w:rsidRPr="00B8105F" w:rsidRDefault="00B8212A" w:rsidP="00B8212A">
      <w:pPr>
        <w:rPr>
          <w:highlight w:val="yellow"/>
        </w:rPr>
      </w:pPr>
      <w:r w:rsidRPr="00B8105F">
        <w:rPr>
          <w:highlight w:val="yellow"/>
          <w:lang w:val="ru-RU"/>
        </w:rPr>
        <w:t>6.3.22 Справочник род вагона</w:t>
      </w:r>
      <w:r w:rsidRPr="00B8105F">
        <w:rPr>
          <w:highlight w:val="yellow"/>
        </w:rPr>
        <w:t xml:space="preserve"> S_RODV</w:t>
      </w:r>
    </w:p>
    <w:tbl>
      <w:tblPr>
        <w:tblW w:w="7500" w:type="dxa"/>
        <w:tblInd w:w="-5" w:type="dxa"/>
        <w:tblLook w:val="04A0" w:firstRow="1" w:lastRow="0" w:firstColumn="1" w:lastColumn="0" w:noHBand="0" w:noVBand="1"/>
      </w:tblPr>
      <w:tblGrid>
        <w:gridCol w:w="1640"/>
        <w:gridCol w:w="2040"/>
        <w:gridCol w:w="3820"/>
      </w:tblGrid>
      <w:tr w:rsidR="00B8212A" w:rsidRPr="005917DE" w14:paraId="546AEA41" w14:textId="77777777" w:rsidTr="00CA4491">
        <w:trPr>
          <w:trHeight w:val="372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C606565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91EC534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вагона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2C806336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типа вагона</w:t>
            </w:r>
          </w:p>
        </w:tc>
      </w:tr>
      <w:tr w:rsidR="00B8212A" w:rsidRPr="005917DE" w14:paraId="6F575A12" w14:textId="77777777" w:rsidTr="00CA4491">
        <w:trPr>
          <w:trHeight w:val="405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4A99F13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A485F1E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6575B2C0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</w:tr>
      <w:tr w:rsidR="00B8212A" w:rsidRPr="005917DE" w14:paraId="5A590CEF" w14:textId="77777777" w:rsidTr="00CA4491">
        <w:trPr>
          <w:trHeight w:val="300"/>
        </w:trPr>
        <w:tc>
          <w:tcPr>
            <w:tcW w:w="16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5275B14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1DDCF87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NVARCHAR(5)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56F4FE6" w14:textId="77777777" w:rsidR="00B8212A" w:rsidRPr="005917DE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NVARCHAR(40)</w:t>
            </w:r>
          </w:p>
        </w:tc>
      </w:tr>
      <w:tr w:rsidR="00B8212A" w:rsidRPr="005917DE" w14:paraId="5E857038" w14:textId="77777777" w:rsidTr="00CA4491">
        <w:trPr>
          <w:trHeight w:val="300"/>
        </w:trPr>
        <w:tc>
          <w:tcPr>
            <w:tcW w:w="1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2199F" w14:textId="77777777" w:rsidR="00B8212A" w:rsidRPr="005917DE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DB8B5" w14:textId="77777777" w:rsidR="00B8212A" w:rsidRPr="005917DE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917DE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ГПВ</w:t>
            </w:r>
          </w:p>
        </w:tc>
        <w:tc>
          <w:tcPr>
            <w:tcW w:w="3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F0AF" w14:textId="77777777" w:rsidR="00B8212A" w:rsidRPr="005917DE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917DE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Глухой полувагон</w:t>
            </w:r>
          </w:p>
        </w:tc>
      </w:tr>
      <w:tr w:rsidR="00B8212A" w:rsidRPr="005917DE" w14:paraId="7A836519" w14:textId="77777777" w:rsidTr="00CA4491">
        <w:trPr>
          <w:trHeight w:val="300"/>
        </w:trPr>
        <w:tc>
          <w:tcPr>
            <w:tcW w:w="1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EFDEB" w14:textId="77777777" w:rsidR="00B8212A" w:rsidRPr="005917DE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5917DE">
              <w:rPr>
                <w:rFonts w:ascii="Calibri" w:hAnsi="Calibri" w:cs="Calibri"/>
                <w:b/>
                <w:color w:val="000000"/>
                <w:sz w:val="22"/>
                <w:szCs w:val="22"/>
                <w:lang w:eastAsia="ru-RU"/>
              </w:rPr>
              <w:t>пример</w:t>
            </w: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FF796" w14:textId="77777777" w:rsidR="00B8212A" w:rsidRPr="005917DE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917DE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ДМ</w:t>
            </w:r>
          </w:p>
        </w:tc>
        <w:tc>
          <w:tcPr>
            <w:tcW w:w="3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A1FD0" w14:textId="77777777" w:rsidR="00B8212A" w:rsidRPr="005917DE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5917DE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Думпкар</w:t>
            </w:r>
          </w:p>
        </w:tc>
      </w:tr>
    </w:tbl>
    <w:p w14:paraId="1DCA57B6" w14:textId="77777777" w:rsidR="00B8212A" w:rsidRDefault="00B8212A" w:rsidP="00B8212A">
      <w:pPr>
        <w:rPr>
          <w:highlight w:val="yellow"/>
          <w:lang w:val="ru-RU"/>
        </w:rPr>
      </w:pPr>
      <w:r w:rsidRPr="00A127C6">
        <w:rPr>
          <w:highlight w:val="yellow"/>
          <w:lang w:val="ru-RU"/>
        </w:rPr>
        <w:t>6.3.23 Справочник станций примыкания S_PRIM</w:t>
      </w:r>
    </w:p>
    <w:tbl>
      <w:tblPr>
        <w:tblW w:w="6854" w:type="dxa"/>
        <w:tblInd w:w="-5" w:type="dxa"/>
        <w:tblLook w:val="04A0" w:firstRow="1" w:lastRow="0" w:firstColumn="1" w:lastColumn="0" w:noHBand="0" w:noVBand="1"/>
      </w:tblPr>
      <w:tblGrid>
        <w:gridCol w:w="1840"/>
        <w:gridCol w:w="2100"/>
        <w:gridCol w:w="1638"/>
        <w:gridCol w:w="1276"/>
      </w:tblGrid>
      <w:tr w:rsidR="00B8212A" w:rsidRPr="00A127C6" w14:paraId="1701766D" w14:textId="77777777" w:rsidTr="00CA4491">
        <w:trPr>
          <w:trHeight w:val="56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939CAF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</w:tcPr>
          <w:p w14:paraId="17EECEED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3F851C8F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 xml:space="preserve">Аббревиатура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70A57835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>Буква</w:t>
            </w:r>
          </w:p>
        </w:tc>
      </w:tr>
      <w:tr w:rsidR="00B8212A" w:rsidRPr="00A127C6" w14:paraId="1E6D7767" w14:textId="77777777" w:rsidTr="00CA4491">
        <w:trPr>
          <w:trHeight w:val="28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E29001A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</w:tcPr>
          <w:p w14:paraId="75F5AA60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>NAME</w:t>
            </w:r>
          </w:p>
        </w:tc>
        <w:tc>
          <w:tcPr>
            <w:tcW w:w="16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6C962945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>ABREV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57BA3AC5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  <w:t>LITERA</w:t>
            </w:r>
          </w:p>
        </w:tc>
      </w:tr>
      <w:tr w:rsidR="00B8212A" w:rsidRPr="00A127C6" w14:paraId="049B3ACE" w14:textId="77777777" w:rsidTr="00CA4491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688A6A1B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211576C9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NVARCHAR(15)</w:t>
            </w:r>
          </w:p>
        </w:tc>
        <w:tc>
          <w:tcPr>
            <w:tcW w:w="16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F7AC2DA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3920A20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2</w:t>
            </w:r>
            <w:r w:rsidRPr="00A127C6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</w:tr>
      <w:tr w:rsidR="00B8212A" w:rsidRPr="00A127C6" w14:paraId="27FB36DB" w14:textId="77777777" w:rsidTr="00CA4491">
        <w:trPr>
          <w:trHeight w:val="300"/>
        </w:trPr>
        <w:tc>
          <w:tcPr>
            <w:tcW w:w="18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BA7C2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F9CC8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127C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Восточная-Сорт.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EA6A9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127C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В-Сор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C5A90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ВС</w:t>
            </w:r>
          </w:p>
        </w:tc>
      </w:tr>
      <w:tr w:rsidR="00B8212A" w:rsidRPr="00A127C6" w14:paraId="3F008DC3" w14:textId="77777777" w:rsidTr="00CA4491">
        <w:trPr>
          <w:trHeight w:val="300"/>
        </w:trPr>
        <w:tc>
          <w:tcPr>
            <w:tcW w:w="18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42A7" w14:textId="77777777" w:rsidR="00B8212A" w:rsidRPr="00A127C6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E45788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DEB5D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127C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Промышленная.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B41CE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127C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Пром.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2857" w14:textId="77777777" w:rsidR="00B8212A" w:rsidRPr="00A127C6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A127C6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</w:t>
            </w:r>
          </w:p>
        </w:tc>
      </w:tr>
    </w:tbl>
    <w:p w14:paraId="134B4ADC" w14:textId="77777777" w:rsidR="00B8212A" w:rsidRDefault="00B8212A" w:rsidP="00B8212A">
      <w:pPr>
        <w:rPr>
          <w:highlight w:val="yellow"/>
          <w:lang w:val="ru-RU"/>
        </w:rPr>
      </w:pPr>
    </w:p>
    <w:p w14:paraId="4A83854E" w14:textId="77777777" w:rsidR="00B8212A" w:rsidRPr="00F03F87" w:rsidRDefault="00B8212A" w:rsidP="00B8212A">
      <w:pPr>
        <w:rPr>
          <w:b/>
          <w:highlight w:val="yellow"/>
          <w:lang w:val="ru-RU"/>
        </w:rPr>
      </w:pPr>
      <w:r w:rsidRPr="00F03F87">
        <w:rPr>
          <w:highlight w:val="yellow"/>
          <w:lang w:val="ru-RU"/>
        </w:rPr>
        <w:t xml:space="preserve">6.3.24 Справочник ж.д. путей станций примыкания </w:t>
      </w:r>
      <w:r w:rsidRPr="00F03F87">
        <w:rPr>
          <w:b/>
          <w:highlight w:val="yellow"/>
          <w:lang w:val="ru-RU"/>
        </w:rPr>
        <w:t>S_PUT_PR</w:t>
      </w:r>
    </w:p>
    <w:tbl>
      <w:tblPr>
        <w:tblW w:w="7640" w:type="dxa"/>
        <w:tblInd w:w="-5" w:type="dxa"/>
        <w:tblLook w:val="04A0" w:firstRow="1" w:lastRow="0" w:firstColumn="1" w:lastColumn="0" w:noHBand="0" w:noVBand="1"/>
      </w:tblPr>
      <w:tblGrid>
        <w:gridCol w:w="1720"/>
        <w:gridCol w:w="1720"/>
        <w:gridCol w:w="1660"/>
        <w:gridCol w:w="2540"/>
      </w:tblGrid>
      <w:tr w:rsidR="00B8212A" w:rsidRPr="004117C7" w14:paraId="6B2C8A8A" w14:textId="77777777" w:rsidTr="00CA4491">
        <w:trPr>
          <w:trHeight w:val="600"/>
        </w:trPr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29DE1B2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DE833C4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станции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016D8B3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пути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783ED20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пути</w:t>
            </w:r>
          </w:p>
        </w:tc>
      </w:tr>
      <w:tr w:rsidR="00B8212A" w:rsidRPr="004117C7" w14:paraId="7E832E1A" w14:textId="77777777" w:rsidTr="00CA4491">
        <w:trPr>
          <w:trHeight w:val="600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6CBB42F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6FCC2DA3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NAME_STAT</w:t>
            </w:r>
          </w:p>
        </w:tc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6FFB9C2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NUM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B85FE8D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</w:tr>
      <w:tr w:rsidR="00B8212A" w:rsidRPr="004117C7" w14:paraId="1FC321C5" w14:textId="77777777" w:rsidTr="00CA4491">
        <w:trPr>
          <w:trHeight w:val="300"/>
        </w:trPr>
        <w:tc>
          <w:tcPr>
            <w:tcW w:w="17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98C9535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144CC2C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4</w:t>
            </w: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0)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7599D7B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2</w:t>
            </w: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3FB6E4C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NVARCHAR(40)</w:t>
            </w:r>
          </w:p>
        </w:tc>
      </w:tr>
      <w:tr w:rsidR="00B8212A" w:rsidRPr="004117C7" w14:paraId="0BBF5C8E" w14:textId="77777777" w:rsidTr="00CA4491">
        <w:trPr>
          <w:trHeight w:val="300"/>
        </w:trPr>
        <w:tc>
          <w:tcPr>
            <w:tcW w:w="1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332F9" w14:textId="77777777" w:rsidR="00B8212A" w:rsidRPr="004117C7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BF73AF8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Промышленная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69E24FF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BFE0980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 xml:space="preserve"> Сортировочный</w:t>
            </w:r>
          </w:p>
        </w:tc>
      </w:tr>
      <w:tr w:rsidR="00B8212A" w:rsidRPr="004117C7" w14:paraId="58BD2F4B" w14:textId="77777777" w:rsidTr="00CA4491">
        <w:trPr>
          <w:trHeight w:val="300"/>
        </w:trPr>
        <w:tc>
          <w:tcPr>
            <w:tcW w:w="1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E5A2D" w14:textId="77777777" w:rsidR="00B8212A" w:rsidRPr="004117C7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b/>
                <w:color w:val="000000"/>
                <w:sz w:val="22"/>
                <w:szCs w:val="22"/>
                <w:lang w:eastAsia="ru-RU"/>
              </w:rPr>
              <w:t>пример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3E638BB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Промышленная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21B233E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623DC09" w14:textId="77777777" w:rsidR="00B8212A" w:rsidRPr="004117C7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117C7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 xml:space="preserve"> Сортировочный</w:t>
            </w:r>
          </w:p>
        </w:tc>
      </w:tr>
    </w:tbl>
    <w:p w14:paraId="6CCC2AFB" w14:textId="77777777" w:rsidR="00B8212A" w:rsidRDefault="00B8212A" w:rsidP="00B8212A">
      <w:pPr>
        <w:rPr>
          <w:highlight w:val="yellow"/>
          <w:lang w:val="ru-RU"/>
        </w:rPr>
      </w:pPr>
    </w:p>
    <w:p w14:paraId="6F99DE1C" w14:textId="77777777" w:rsidR="00B8212A" w:rsidRDefault="00B8212A" w:rsidP="00B8212A">
      <w:pPr>
        <w:rPr>
          <w:highlight w:val="yellow"/>
          <w:lang w:val="ru-RU"/>
        </w:rPr>
      </w:pPr>
    </w:p>
    <w:p w14:paraId="7CEACCFB" w14:textId="77777777" w:rsidR="00B8212A" w:rsidRPr="00642986" w:rsidRDefault="00B8212A" w:rsidP="00B8212A">
      <w:pPr>
        <w:rPr>
          <w:highlight w:val="yellow"/>
        </w:rPr>
      </w:pPr>
      <w:r>
        <w:rPr>
          <w:highlight w:val="yellow"/>
          <w:lang w:val="ru-RU"/>
        </w:rPr>
        <w:t xml:space="preserve">6.3.25 Справочник вагонов АМКР </w:t>
      </w:r>
      <w:r>
        <w:rPr>
          <w:highlight w:val="yellow"/>
        </w:rPr>
        <w:t>S_AMKR</w:t>
      </w:r>
    </w:p>
    <w:tbl>
      <w:tblPr>
        <w:tblW w:w="7655" w:type="dxa"/>
        <w:tblInd w:w="-5" w:type="dxa"/>
        <w:tblLook w:val="04A0" w:firstRow="1" w:lastRow="0" w:firstColumn="1" w:lastColumn="0" w:noHBand="0" w:noVBand="1"/>
      </w:tblPr>
      <w:tblGrid>
        <w:gridCol w:w="1843"/>
        <w:gridCol w:w="1276"/>
        <w:gridCol w:w="1559"/>
        <w:gridCol w:w="1559"/>
        <w:gridCol w:w="1418"/>
      </w:tblGrid>
      <w:tr w:rsidR="00B8212A" w:rsidRPr="00B511C8" w14:paraId="53252C6B" w14:textId="77777777" w:rsidTr="00CA4491">
        <w:trPr>
          <w:trHeight w:val="435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6C6C047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lastRenderedPageBreak/>
              <w:t>Название поля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1CB50D1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Номер вагона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FE8206B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Собственник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7306F14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Оператор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82233AB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вагона</w:t>
            </w:r>
          </w:p>
        </w:tc>
      </w:tr>
      <w:tr w:rsidR="00B8212A" w:rsidRPr="00B511C8" w14:paraId="066F9CC4" w14:textId="77777777" w:rsidTr="00CA4491">
        <w:trPr>
          <w:trHeight w:val="285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425E41B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CACB47A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NUM_V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8948FE7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NAME_SOB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66153C2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NAME_OP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2ED6EDDA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</w:tr>
      <w:tr w:rsidR="00B8212A" w:rsidRPr="00B511C8" w14:paraId="55DE00EE" w14:textId="77777777" w:rsidTr="00CA4491">
        <w:trPr>
          <w:trHeight w:val="465"/>
        </w:trPr>
        <w:tc>
          <w:tcPr>
            <w:tcW w:w="1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02DDB325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E2E3ECD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char(8)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F2C0655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6FBBCC6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285E63A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B511C8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NVARCHAR(5)</w:t>
            </w:r>
          </w:p>
        </w:tc>
      </w:tr>
      <w:tr w:rsidR="00B8212A" w:rsidRPr="00B511C8" w14:paraId="45DD9593" w14:textId="77777777" w:rsidTr="00CA4491">
        <w:trPr>
          <w:trHeight w:val="300"/>
        </w:trPr>
        <w:tc>
          <w:tcPr>
            <w:tcW w:w="18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9DB3" w14:textId="77777777" w:rsidR="00B8212A" w:rsidRPr="00B511C8" w:rsidRDefault="00B8212A" w:rsidP="00CA4491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CC3CF" w14:textId="77777777" w:rsidR="00B8212A" w:rsidRPr="00B511C8" w:rsidRDefault="00B8212A" w:rsidP="00CA4491">
            <w:pPr>
              <w:jc w:val="center"/>
              <w:rPr>
                <w:rFonts w:ascii="Arial" w:hAnsi="Arial" w:cs="Arial"/>
                <w:color w:val="000000"/>
                <w:sz w:val="15"/>
                <w:szCs w:val="15"/>
                <w:lang w:val="ru-RU" w:eastAsia="ru-RU"/>
              </w:rPr>
            </w:pPr>
            <w:r w:rsidRPr="00B511C8">
              <w:rPr>
                <w:rFonts w:ascii="Arial" w:hAnsi="Arial" w:cs="Arial"/>
                <w:color w:val="000000"/>
                <w:sz w:val="15"/>
                <w:szCs w:val="15"/>
                <w:lang w:val="ru-RU" w:eastAsia="ru-RU"/>
              </w:rPr>
              <w:t>56862188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07F44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B511C8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АМКР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F2DD8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B511C8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ПАО "АМКР"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E7EA7" w14:textId="77777777" w:rsidR="00B8212A" w:rsidRPr="00B511C8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B511C8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ПВ</w:t>
            </w:r>
          </w:p>
        </w:tc>
      </w:tr>
    </w:tbl>
    <w:p w14:paraId="60BFF820" w14:textId="77777777" w:rsidR="00B8212A" w:rsidRDefault="00B8212A" w:rsidP="00B8212A">
      <w:pPr>
        <w:rPr>
          <w:highlight w:val="yellow"/>
          <w:lang w:val="ru-RU"/>
        </w:rPr>
      </w:pPr>
    </w:p>
    <w:p w14:paraId="3F9EC7A8" w14:textId="77777777" w:rsidR="00B8212A" w:rsidRPr="006029CF" w:rsidRDefault="00B8212A" w:rsidP="00B8212A">
      <w:r w:rsidRPr="007E10FA">
        <w:rPr>
          <w:highlight w:val="yellow"/>
          <w:lang w:val="ru-RU"/>
        </w:rPr>
        <w:t xml:space="preserve">6.3.26  </w:t>
      </w:r>
      <w:r w:rsidRPr="007E10FA">
        <w:rPr>
          <w:highlight w:val="yellow"/>
        </w:rPr>
        <w:t>Справочник операторов</w:t>
      </w:r>
      <w:r w:rsidRPr="006029CF">
        <w:t xml:space="preserve"> </w:t>
      </w:r>
    </w:p>
    <w:tbl>
      <w:tblPr>
        <w:tblW w:w="9953" w:type="dxa"/>
        <w:tblLook w:val="04A0" w:firstRow="1" w:lastRow="0" w:firstColumn="1" w:lastColumn="0" w:noHBand="0" w:noVBand="1"/>
      </w:tblPr>
      <w:tblGrid>
        <w:gridCol w:w="1980"/>
        <w:gridCol w:w="1521"/>
        <w:gridCol w:w="1968"/>
        <w:gridCol w:w="1644"/>
        <w:gridCol w:w="1474"/>
        <w:gridCol w:w="1507"/>
      </w:tblGrid>
      <w:tr w:rsidR="00B8212A" w:rsidRPr="00723F2D" w14:paraId="39414EB6" w14:textId="77777777" w:rsidTr="00CA4491">
        <w:trPr>
          <w:trHeight w:val="6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95E3E50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3F896B70" w14:textId="77777777" w:rsidR="00B8212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Код собственника вагона SAP</w:t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5EB8281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Наименование оператора</w:t>
            </w:r>
          </w:p>
        </w:tc>
        <w:tc>
          <w:tcPr>
            <w:tcW w:w="1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6FA480A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Сокращенное наименование</w:t>
            </w:r>
          </w:p>
        </w:tc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AAA4B73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Признак платности</w:t>
            </w:r>
          </w:p>
        </w:tc>
        <w:tc>
          <w:tcPr>
            <w:tcW w:w="1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21D4DE0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 xml:space="preserve">Признак </w:t>
            </w:r>
            <w:commentRangeStart w:id="2697"/>
            <w:commentRangeStart w:id="2698"/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РОП</w:t>
            </w:r>
            <w:commentRangeEnd w:id="2697"/>
            <w:r w:rsidR="00BF0D36">
              <w:rPr>
                <w:rStyle w:val="aff2"/>
              </w:rPr>
              <w:commentReference w:id="2697"/>
            </w:r>
            <w:commentRangeEnd w:id="2698"/>
            <w:r w:rsidR="00AB477A">
              <w:rPr>
                <w:rStyle w:val="aff2"/>
              </w:rPr>
              <w:commentReference w:id="2698"/>
            </w:r>
          </w:p>
        </w:tc>
      </w:tr>
      <w:tr w:rsidR="00B8212A" w:rsidRPr="00723F2D" w14:paraId="50C9BE43" w14:textId="77777777" w:rsidTr="00CA4491">
        <w:trPr>
          <w:trHeight w:val="63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97568C6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48413771" w14:textId="77777777" w:rsidR="00B8212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CODE</w:t>
            </w:r>
          </w:p>
        </w:tc>
        <w:tc>
          <w:tcPr>
            <w:tcW w:w="1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8F8B6C8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888CA22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ABREV_ОP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42BF4C06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PLATN</w:t>
            </w:r>
          </w:p>
        </w:tc>
        <w:tc>
          <w:tcPr>
            <w:tcW w:w="1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3FD45B92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ROP</w:t>
            </w:r>
          </w:p>
        </w:tc>
      </w:tr>
      <w:tr w:rsidR="00B8212A" w:rsidRPr="00723F2D" w14:paraId="4BD1D72A" w14:textId="77777777" w:rsidTr="00CA4491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66950274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</w:tcPr>
          <w:p w14:paraId="7D8C0E7A" w14:textId="77777777" w:rsidR="00B8212A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CHAR(3)</w:t>
            </w:r>
          </w:p>
        </w:tc>
        <w:tc>
          <w:tcPr>
            <w:tcW w:w="1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1146592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NVARCHAR(70)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6894046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</w:t>
            </w:r>
            <w:r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5</w:t>
            </w: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)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A7373AD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NVARCHAR(10)</w:t>
            </w:r>
          </w:p>
        </w:tc>
        <w:tc>
          <w:tcPr>
            <w:tcW w:w="1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A29ACAB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723F2D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NVARCHAR(15)</w:t>
            </w:r>
          </w:p>
        </w:tc>
      </w:tr>
      <w:tr w:rsidR="00B8212A" w:rsidRPr="00723F2D" w14:paraId="3BE5A531" w14:textId="77777777" w:rsidTr="00CA4491">
        <w:trPr>
          <w:trHeight w:val="300"/>
        </w:trPr>
        <w:tc>
          <w:tcPr>
            <w:tcW w:w="19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84531" w14:textId="77777777" w:rsidR="00B8212A" w:rsidRPr="00723F2D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1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347F6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C7611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Виктория Лоджистик</w:t>
            </w:r>
          </w:p>
        </w:tc>
        <w:tc>
          <w:tcPr>
            <w:tcW w:w="1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A51E1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ВИКЛ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3E734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Бесплатный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96DC9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российский</w:t>
            </w:r>
          </w:p>
        </w:tc>
      </w:tr>
      <w:tr w:rsidR="00B8212A" w:rsidRPr="00723F2D" w14:paraId="723525FB" w14:textId="77777777" w:rsidTr="00CA4491">
        <w:trPr>
          <w:trHeight w:val="300"/>
        </w:trPr>
        <w:tc>
          <w:tcPr>
            <w:tcW w:w="19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F153A" w14:textId="77777777" w:rsidR="00B8212A" w:rsidRPr="00723F2D" w:rsidRDefault="00B8212A" w:rsidP="00CA4491">
            <w:pPr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b/>
                <w:color w:val="000000"/>
                <w:sz w:val="20"/>
                <w:szCs w:val="20"/>
                <w:lang w:val="ru-RU" w:eastAsia="ru-RU"/>
              </w:rPr>
              <w:t>пример</w:t>
            </w:r>
          </w:p>
        </w:tc>
        <w:tc>
          <w:tcPr>
            <w:tcW w:w="1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3667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C949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ДП "Трансгарант-Украина"</w:t>
            </w:r>
          </w:p>
        </w:tc>
        <w:tc>
          <w:tcPr>
            <w:tcW w:w="1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BD461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ТГУ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F656E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Платный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2FEC9" w14:textId="77777777" w:rsidR="00B8212A" w:rsidRPr="00723F2D" w:rsidRDefault="00B8212A" w:rsidP="00CA4491">
            <w:pP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23F2D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российский</w:t>
            </w:r>
          </w:p>
        </w:tc>
      </w:tr>
    </w:tbl>
    <w:p w14:paraId="7BFEFA87" w14:textId="77777777" w:rsidR="00B8212A" w:rsidRDefault="00B8212A" w:rsidP="00B8212A">
      <w:pPr>
        <w:rPr>
          <w:highlight w:val="yellow"/>
        </w:rPr>
      </w:pPr>
    </w:p>
    <w:p w14:paraId="7FDE000E" w14:textId="77777777" w:rsidR="00B8212A" w:rsidRPr="00A77159" w:rsidRDefault="00B8212A" w:rsidP="00B8212A">
      <w:r>
        <w:rPr>
          <w:lang w:val="ru-RU"/>
        </w:rPr>
        <w:t xml:space="preserve">6.3.27 Справочник грузоотправителей </w:t>
      </w:r>
      <w:r>
        <w:t>S</w:t>
      </w:r>
      <w:r w:rsidRPr="00A77159">
        <w:t>_</w:t>
      </w:r>
      <w:r w:rsidRPr="00A77159">
        <w:rPr>
          <w:rFonts w:cs="Calibri"/>
          <w:color w:val="000000"/>
          <w:sz w:val="20"/>
          <w:szCs w:val="20"/>
        </w:rPr>
        <w:t xml:space="preserve"> CLIENT</w:t>
      </w:r>
    </w:p>
    <w:tbl>
      <w:tblPr>
        <w:tblW w:w="8060" w:type="dxa"/>
        <w:tblInd w:w="-5" w:type="dxa"/>
        <w:tblLook w:val="04A0" w:firstRow="1" w:lastRow="0" w:firstColumn="1" w:lastColumn="0" w:noHBand="0" w:noVBand="1"/>
      </w:tblPr>
      <w:tblGrid>
        <w:gridCol w:w="2240"/>
        <w:gridCol w:w="3080"/>
        <w:gridCol w:w="2740"/>
      </w:tblGrid>
      <w:tr w:rsidR="00B8212A" w:rsidRPr="00446F60" w14:paraId="6E50385B" w14:textId="77777777" w:rsidTr="00CA4491">
        <w:trPr>
          <w:trHeight w:val="390"/>
        </w:trPr>
        <w:tc>
          <w:tcPr>
            <w:tcW w:w="2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2B51266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Название поля</w:t>
            </w:r>
          </w:p>
        </w:tc>
        <w:tc>
          <w:tcPr>
            <w:tcW w:w="3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78F8986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Наименованеие грузоотправителя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589BDBE8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Код</w:t>
            </w:r>
          </w:p>
        </w:tc>
      </w:tr>
      <w:tr w:rsidR="00B8212A" w:rsidRPr="00446F60" w14:paraId="6F8ECF5A" w14:textId="77777777" w:rsidTr="00CA4491">
        <w:trPr>
          <w:trHeight w:val="409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68EFC8A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Имя поля в таблице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067AE8D1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NAME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3442539F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CODE</w:t>
            </w:r>
          </w:p>
        </w:tc>
      </w:tr>
      <w:tr w:rsidR="00B8212A" w:rsidRPr="00446F60" w14:paraId="2BBEF299" w14:textId="77777777" w:rsidTr="00CA4491">
        <w:trPr>
          <w:trHeight w:val="287"/>
        </w:trPr>
        <w:tc>
          <w:tcPr>
            <w:tcW w:w="22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4B5B2AB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Тип данных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9943771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NVARCHAR(50)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261FC46B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bCs/>
                <w:color w:val="FFFFFF"/>
                <w:sz w:val="18"/>
                <w:szCs w:val="18"/>
                <w:lang w:val="ru-RU" w:eastAsia="ru-RU"/>
              </w:rPr>
              <w:t>char(6)</w:t>
            </w:r>
          </w:p>
        </w:tc>
      </w:tr>
      <w:tr w:rsidR="00B8212A" w:rsidRPr="00446F60" w14:paraId="0063936F" w14:textId="77777777" w:rsidTr="00CA4491">
        <w:trPr>
          <w:trHeight w:val="300"/>
        </w:trPr>
        <w:tc>
          <w:tcPr>
            <w:tcW w:w="2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D941F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3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8607A" w14:textId="77777777" w:rsidR="00B8212A" w:rsidRPr="00446F60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ПП " Аско"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9DB6D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0554</w:t>
            </w:r>
          </w:p>
        </w:tc>
      </w:tr>
      <w:tr w:rsidR="00B8212A" w:rsidRPr="00446F60" w14:paraId="3EE67D7D" w14:textId="77777777" w:rsidTr="00CA4491">
        <w:trPr>
          <w:trHeight w:val="300"/>
        </w:trPr>
        <w:tc>
          <w:tcPr>
            <w:tcW w:w="22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AA99" w14:textId="77777777" w:rsidR="00B8212A" w:rsidRPr="00446F60" w:rsidRDefault="00B8212A" w:rsidP="00CA4491">
            <w:pPr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b/>
                <w:color w:val="000000"/>
                <w:sz w:val="22"/>
                <w:szCs w:val="22"/>
                <w:lang w:val="ru-RU" w:eastAsia="ru-RU"/>
              </w:rPr>
              <w:t>пример</w:t>
            </w:r>
          </w:p>
        </w:tc>
        <w:tc>
          <w:tcPr>
            <w:tcW w:w="3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C5592" w14:textId="77777777" w:rsidR="00B8212A" w:rsidRPr="00446F60" w:rsidRDefault="00B8212A" w:rsidP="00CA4491">
            <w:pPr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ПРАТ " НОВОТОРОȈЦЬКЕ РУ"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BADC8" w14:textId="77777777" w:rsidR="00B8212A" w:rsidRPr="00446F60" w:rsidRDefault="00B8212A" w:rsidP="00CA449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</w:pPr>
            <w:r w:rsidRPr="00446F60">
              <w:rPr>
                <w:rFonts w:ascii="Calibri" w:hAnsi="Calibri" w:cs="Calibri"/>
                <w:color w:val="000000"/>
                <w:sz w:val="22"/>
                <w:szCs w:val="22"/>
                <w:lang w:val="ru-RU" w:eastAsia="ru-RU"/>
              </w:rPr>
              <w:t>6979</w:t>
            </w:r>
          </w:p>
        </w:tc>
      </w:tr>
    </w:tbl>
    <w:p w14:paraId="2B690837" w14:textId="77777777" w:rsidR="00B8212A" w:rsidRDefault="00B8212A" w:rsidP="00B8212A">
      <w:pPr>
        <w:rPr>
          <w:lang w:val="ru-RU"/>
        </w:rPr>
      </w:pPr>
    </w:p>
    <w:p w14:paraId="776CFDB8" w14:textId="77777777" w:rsidR="00B8212A" w:rsidRPr="006029CF" w:rsidRDefault="00B8212A" w:rsidP="00B8212A">
      <w:pPr>
        <w:rPr>
          <w:lang w:val="ru-RU"/>
        </w:rPr>
      </w:pPr>
    </w:p>
    <w:p w14:paraId="2B4E7095" w14:textId="415AD6E8" w:rsidR="00B8212A" w:rsidRDefault="00B8212A" w:rsidP="00B8212A">
      <w:pPr>
        <w:ind w:firstLine="360"/>
        <w:rPr>
          <w:rFonts w:cstheme="minorHAnsi"/>
          <w:lang w:val="ru-RU"/>
        </w:rPr>
      </w:pPr>
      <w:r w:rsidRPr="0097751A">
        <w:rPr>
          <w:rFonts w:cstheme="minorHAnsi"/>
          <w:lang w:val="ru-RU"/>
        </w:rPr>
        <w:t>В справочниках подключить поиск по начальным буквам (</w:t>
      </w:r>
      <w:commentRangeStart w:id="2699"/>
      <w:r w:rsidRPr="0097751A">
        <w:rPr>
          <w:rFonts w:cstheme="minorHAnsi"/>
          <w:lang w:val="ru-RU"/>
        </w:rPr>
        <w:t>установить резервный ручной ввод информации по всем полям</w:t>
      </w:r>
      <w:commentRangeEnd w:id="2699"/>
      <w:r w:rsidR="000D58C0">
        <w:rPr>
          <w:rStyle w:val="aff2"/>
        </w:rPr>
        <w:commentReference w:id="2699"/>
      </w:r>
      <w:ins w:id="2700" w:author="Shuba, Irina V" w:date="2020-01-13T16:32:00Z">
        <w:r w:rsidR="000E7924">
          <w:rPr>
            <w:rFonts w:cstheme="minorHAnsi"/>
            <w:lang w:val="ru-RU"/>
          </w:rPr>
          <w:t>, в которых данные будут выбираться</w:t>
        </w:r>
      </w:ins>
      <w:ins w:id="2701" w:author="Shuba, Irina V" w:date="2020-01-13T16:33:00Z">
        <w:r w:rsidR="000E7924">
          <w:rPr>
            <w:rFonts w:cstheme="minorHAnsi"/>
            <w:lang w:val="ru-RU"/>
          </w:rPr>
          <w:t xml:space="preserve"> через фильтр </w:t>
        </w:r>
      </w:ins>
      <w:ins w:id="2702" w:author="Shuba, Irina V" w:date="2020-01-13T16:32:00Z">
        <w:r w:rsidR="000E7924">
          <w:rPr>
            <w:rFonts w:cstheme="minorHAnsi"/>
            <w:lang w:val="ru-RU"/>
          </w:rPr>
          <w:t xml:space="preserve"> из справочника</w:t>
        </w:r>
      </w:ins>
      <w:r w:rsidRPr="0097751A">
        <w:rPr>
          <w:rFonts w:cstheme="minorHAnsi"/>
          <w:lang w:val="ru-RU"/>
        </w:rPr>
        <w:t>)</w:t>
      </w:r>
      <w:r>
        <w:rPr>
          <w:rFonts w:cstheme="minorHAnsi"/>
          <w:lang w:val="ru-RU"/>
        </w:rPr>
        <w:t>.</w:t>
      </w:r>
    </w:p>
    <w:p w14:paraId="7B41DDF7" w14:textId="77777777" w:rsidR="00E77082" w:rsidRDefault="00E77082" w:rsidP="00B8212A">
      <w:pPr>
        <w:ind w:firstLine="360"/>
        <w:rPr>
          <w:rFonts w:cstheme="minorHAnsi"/>
          <w:lang w:val="ru-RU"/>
        </w:rPr>
      </w:pPr>
    </w:p>
    <w:p w14:paraId="28ED44C4" w14:textId="77777777" w:rsidR="00B8212A" w:rsidRPr="001176F9" w:rsidRDefault="00B8212A" w:rsidP="00B8212A">
      <w:pPr>
        <w:pStyle w:val="2"/>
        <w:numPr>
          <w:ilvl w:val="1"/>
          <w:numId w:val="34"/>
        </w:numPr>
        <w:jc w:val="center"/>
        <w:rPr>
          <w:rFonts w:ascii="Times New Roman" w:hAnsi="Times New Roman"/>
          <w:noProof/>
          <w:sz w:val="24"/>
          <w:szCs w:val="24"/>
          <w:lang w:val="ru-RU"/>
        </w:rPr>
      </w:pPr>
      <w:r w:rsidRPr="001176F9">
        <w:rPr>
          <w:rFonts w:ascii="Times New Roman" w:hAnsi="Times New Roman"/>
          <w:sz w:val="24"/>
          <w:szCs w:val="24"/>
          <w:lang w:val="ru-RU"/>
        </w:rPr>
        <w:t>Отчётные формы</w:t>
      </w:r>
    </w:p>
    <w:p w14:paraId="3173ECBE" w14:textId="77777777" w:rsidR="00B8212A" w:rsidRPr="001176F9" w:rsidRDefault="00B8212A" w:rsidP="00B8212A">
      <w:pPr>
        <w:rPr>
          <w:rFonts w:ascii="Times New Roman" w:hAnsi="Times New Roman"/>
          <w:sz w:val="14"/>
          <w:szCs w:val="16"/>
          <w:lang w:val="ru-RU"/>
        </w:rPr>
      </w:pPr>
    </w:p>
    <w:p w14:paraId="474E112F" w14:textId="77777777" w:rsidR="00B8212A" w:rsidRPr="005B01CA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5B01CA">
        <w:rPr>
          <w:rFonts w:ascii="Times New Roman" w:hAnsi="Times New Roman"/>
          <w:szCs w:val="28"/>
          <w:lang w:val="ru-RU"/>
        </w:rPr>
        <w:t>Для выбора требуемого отчёта, а также для задания нужных параметров для данного отчёта, необходимо выбрать один из пунктов подменю «Отчёты» основного меню (рис.</w:t>
      </w:r>
      <w:r w:rsidRPr="0045494D">
        <w:rPr>
          <w:rFonts w:ascii="Times New Roman" w:hAnsi="Times New Roman"/>
          <w:szCs w:val="28"/>
        </w:rPr>
        <w:t> </w:t>
      </w:r>
      <w:r w:rsidRPr="005B01CA">
        <w:rPr>
          <w:rFonts w:ascii="Times New Roman" w:hAnsi="Times New Roman"/>
          <w:szCs w:val="28"/>
          <w:lang w:val="ru-RU"/>
        </w:rPr>
        <w:t xml:space="preserve">4). В результате чего загрузится диалоговое окно «Выбор отчёта и задание параметров отчёта» </w:t>
      </w:r>
    </w:p>
    <w:p w14:paraId="18F621F3" w14:textId="77777777" w:rsidR="00B8212A" w:rsidRPr="00C919EB" w:rsidRDefault="00B8212A" w:rsidP="00B8212A">
      <w:pPr>
        <w:pStyle w:val="3"/>
        <w:numPr>
          <w:ilvl w:val="2"/>
          <w:numId w:val="38"/>
        </w:numPr>
        <w:jc w:val="center"/>
        <w:rPr>
          <w:rFonts w:ascii="Times New Roman" w:hAnsi="Times New Roman"/>
          <w:color w:val="auto"/>
          <w:szCs w:val="28"/>
          <w:lang w:val="ru-RU"/>
        </w:rPr>
      </w:pPr>
      <w:bookmarkStart w:id="2703" w:name="_Toc497895203"/>
      <w:r w:rsidRPr="00C919EB">
        <w:rPr>
          <w:rFonts w:ascii="Times New Roman" w:hAnsi="Times New Roman"/>
          <w:color w:val="auto"/>
          <w:szCs w:val="28"/>
          <w:lang w:val="ru-RU"/>
        </w:rPr>
        <w:t>Диалоговое окно «Выбор отчёта и задание параметров отчёта»</w:t>
      </w:r>
      <w:bookmarkEnd w:id="2703"/>
    </w:p>
    <w:p w14:paraId="35813401" w14:textId="77777777" w:rsidR="00B8212A" w:rsidRDefault="00B8212A" w:rsidP="00B8212A">
      <w:pPr>
        <w:ind w:firstLine="708"/>
        <w:rPr>
          <w:rFonts w:ascii="Times New Roman" w:hAnsi="Times New Roman"/>
          <w:highlight w:val="red"/>
          <w:lang w:val="ru-RU"/>
        </w:rPr>
      </w:pPr>
    </w:p>
    <w:p w14:paraId="38B4E434" w14:textId="77777777" w:rsidR="00B8212A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</w:t>
      </w:r>
      <w:r w:rsidRPr="00C919EB">
        <w:rPr>
          <w:rFonts w:ascii="Times New Roman" w:hAnsi="Times New Roman"/>
          <w:lang w:val="ru-RU"/>
        </w:rPr>
        <w:t>иалоговое окно содержит 4 панели с перечнем переключателей, полей ввода и таблицы данных, а также группу кнопок для создания отчёта и для закрытия данного окна.</w:t>
      </w:r>
    </w:p>
    <w:p w14:paraId="0EA37091" w14:textId="77777777" w:rsidR="00E77082" w:rsidRPr="005B035C" w:rsidRDefault="00E77082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Предусмотреть возможность </w:t>
      </w:r>
      <w:r w:rsidR="005B035C">
        <w:rPr>
          <w:rFonts w:ascii="Times New Roman" w:hAnsi="Times New Roman"/>
          <w:lang w:val="ru-RU"/>
        </w:rPr>
        <w:t xml:space="preserve">импортирования отчетов в </w:t>
      </w:r>
      <w:r w:rsidR="005B035C">
        <w:rPr>
          <w:rFonts w:ascii="Times New Roman" w:hAnsi="Times New Roman"/>
        </w:rPr>
        <w:t>PDF</w:t>
      </w:r>
      <w:r w:rsidR="005B035C" w:rsidRPr="005B035C">
        <w:rPr>
          <w:rFonts w:ascii="Times New Roman" w:hAnsi="Times New Roman"/>
          <w:lang w:val="ru-RU"/>
        </w:rPr>
        <w:t xml:space="preserve"> </w:t>
      </w:r>
      <w:r w:rsidR="005B035C">
        <w:rPr>
          <w:rFonts w:ascii="Times New Roman" w:hAnsi="Times New Roman"/>
          <w:lang w:val="ru-RU"/>
        </w:rPr>
        <w:t xml:space="preserve">и </w:t>
      </w:r>
      <w:r w:rsidR="005B035C">
        <w:rPr>
          <w:rFonts w:ascii="Times New Roman" w:hAnsi="Times New Roman"/>
        </w:rPr>
        <w:t>EXCEL</w:t>
      </w:r>
      <w:r w:rsidR="005B035C">
        <w:rPr>
          <w:rFonts w:ascii="Times New Roman" w:hAnsi="Times New Roman"/>
          <w:lang w:val="ru-RU"/>
        </w:rPr>
        <w:t>.</w:t>
      </w:r>
    </w:p>
    <w:p w14:paraId="2F221DB4" w14:textId="77777777" w:rsidR="005B035C" w:rsidRPr="005B035C" w:rsidRDefault="005B035C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0D58C0">
        <w:rPr>
          <w:rFonts w:ascii="Times New Roman" w:hAnsi="Times New Roman"/>
          <w:lang w:val="ru-RU"/>
        </w:rPr>
        <w:t>При печати отчетных форм установить выбор принтера и параметров печати.</w:t>
      </w:r>
    </w:p>
    <w:p w14:paraId="4ADA509E" w14:textId="77777777" w:rsidR="00B8212A" w:rsidRDefault="00B8212A" w:rsidP="00B8212A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C919EB">
        <w:rPr>
          <w:rFonts w:ascii="Times New Roman" w:hAnsi="Times New Roman"/>
          <w:lang w:val="ru-RU"/>
        </w:rPr>
        <w:t>Панель «Выбор отчёта» содержит перечень переключателей, названия которых соответствуют наименованию отчёта</w:t>
      </w:r>
      <w:r w:rsidRPr="00C919EB">
        <w:rPr>
          <w:rFonts w:ascii="Times New Roman" w:hAnsi="Times New Roman"/>
          <w:szCs w:val="28"/>
          <w:lang w:val="ru-RU"/>
        </w:rPr>
        <w:t xml:space="preserve"> </w:t>
      </w:r>
      <w:r w:rsidRPr="00C919EB">
        <w:rPr>
          <w:rFonts w:ascii="Times New Roman" w:hAnsi="Times New Roman"/>
          <w:lang w:val="ru-RU"/>
        </w:rPr>
        <w:t>(рис.</w:t>
      </w:r>
      <w:r>
        <w:rPr>
          <w:rFonts w:ascii="Times New Roman" w:hAnsi="Times New Roman"/>
          <w:lang w:val="ru-RU"/>
        </w:rPr>
        <w:t>46</w:t>
      </w:r>
      <w:r w:rsidRPr="00C919EB">
        <w:rPr>
          <w:rFonts w:ascii="Times New Roman" w:hAnsi="Times New Roman"/>
          <w:lang w:val="ru-RU"/>
        </w:rPr>
        <w:t>):</w:t>
      </w:r>
    </w:p>
    <w:p w14:paraId="34538927" w14:textId="77777777" w:rsidR="00CA4491" w:rsidRDefault="00CA4491" w:rsidP="00B8212A">
      <w:pPr>
        <w:ind w:firstLine="708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2EFC3F" wp14:editId="468FA739">
            <wp:extent cx="4521835" cy="3386455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6926" w14:textId="77777777" w:rsidR="00CA4491" w:rsidRDefault="00CA4491" w:rsidP="00CA4491">
      <w:pPr>
        <w:rPr>
          <w:lang w:val="ru-RU"/>
        </w:rPr>
      </w:pPr>
    </w:p>
    <w:p w14:paraId="2DEB9153" w14:textId="4AD5171B" w:rsidR="00CA4491" w:rsidRPr="00F41ACA" w:rsidRDefault="00CA4491" w:rsidP="00CA4491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F41ACA">
        <w:rPr>
          <w:rFonts w:ascii="Times New Roman" w:hAnsi="Times New Roman"/>
          <w:b/>
          <w:lang w:val="ru-RU"/>
        </w:rPr>
        <w:t>№ вагона</w:t>
      </w:r>
      <w:r w:rsidRPr="00F41ACA">
        <w:rPr>
          <w:rFonts w:ascii="Times New Roman" w:hAnsi="Times New Roman"/>
          <w:b/>
          <w:lang w:val="ru-RU"/>
        </w:rPr>
        <w:tab/>
      </w:r>
      <w:r w:rsidRPr="00F41ACA">
        <w:rPr>
          <w:rFonts w:ascii="Times New Roman" w:hAnsi="Times New Roman"/>
          <w:lang w:val="ru-RU"/>
        </w:rPr>
        <w:t>-</w:t>
      </w:r>
      <w:r w:rsidRPr="0045494D">
        <w:rPr>
          <w:rFonts w:ascii="Times New Roman" w:hAnsi="Times New Roman"/>
        </w:rPr>
        <w:t> </w:t>
      </w:r>
      <w:r w:rsidRPr="00F41ACA">
        <w:rPr>
          <w:rFonts w:ascii="Times New Roman" w:hAnsi="Times New Roman"/>
          <w:lang w:val="ru-RU"/>
        </w:rPr>
        <w:t>для ввода номера вагона, который используется в отчётах «Накладная</w:t>
      </w:r>
      <w:r>
        <w:rPr>
          <w:rFonts w:ascii="Times New Roman" w:hAnsi="Times New Roman"/>
          <w:lang w:val="ru-RU"/>
        </w:rPr>
        <w:t xml:space="preserve"> предприятия ДГ-20</w:t>
      </w:r>
      <w:r w:rsidRPr="00F41ACA">
        <w:rPr>
          <w:rFonts w:ascii="Times New Roman" w:hAnsi="Times New Roman"/>
          <w:lang w:val="ru-RU"/>
        </w:rPr>
        <w:t xml:space="preserve">», «Накладная </w:t>
      </w:r>
      <w:r>
        <w:rPr>
          <w:rFonts w:ascii="Times New Roman" w:hAnsi="Times New Roman"/>
          <w:lang w:val="ru-RU"/>
        </w:rPr>
        <w:t>предприятия ДГ-20</w:t>
      </w:r>
      <w:r w:rsidRPr="00F41ACA">
        <w:rPr>
          <w:rFonts w:ascii="Times New Roman" w:hAnsi="Times New Roman"/>
          <w:lang w:val="ru-RU"/>
        </w:rPr>
        <w:t xml:space="preserve"> НГ/ОГ»</w:t>
      </w:r>
      <w:r>
        <w:rPr>
          <w:rFonts w:ascii="Times New Roman" w:hAnsi="Times New Roman"/>
          <w:lang w:val="ru-RU"/>
        </w:rPr>
        <w:t>, «Путевая на лом», «Накладная предприятия для контрагентов»</w:t>
      </w:r>
      <w:r w:rsidRPr="00F41ACA">
        <w:rPr>
          <w:rFonts w:ascii="Times New Roman" w:hAnsi="Times New Roman"/>
          <w:lang w:val="ru-RU"/>
        </w:rPr>
        <w:t>. Для остальных отчётов это поле ввода заблокировано.</w:t>
      </w:r>
    </w:p>
    <w:p w14:paraId="4132F1AC" w14:textId="77777777" w:rsidR="00CA4491" w:rsidRPr="00F41ACA" w:rsidRDefault="00CA4491" w:rsidP="00CA4491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commentRangeStart w:id="2704"/>
      <w:commentRangeStart w:id="2705"/>
      <w:r w:rsidRPr="00F41ACA">
        <w:rPr>
          <w:rFonts w:ascii="Times New Roman" w:hAnsi="Times New Roman"/>
          <w:b/>
          <w:lang w:val="ru-RU"/>
        </w:rPr>
        <w:t>2 отчёта на листе</w:t>
      </w:r>
      <w:commentRangeEnd w:id="2704"/>
      <w:r w:rsidR="00E615C8">
        <w:rPr>
          <w:rStyle w:val="aff2"/>
        </w:rPr>
        <w:commentReference w:id="2704"/>
      </w:r>
      <w:commentRangeEnd w:id="2705"/>
      <w:r w:rsidR="00AB477A">
        <w:rPr>
          <w:rStyle w:val="aff2"/>
        </w:rPr>
        <w:commentReference w:id="2705"/>
      </w:r>
      <w:r w:rsidRPr="00F41ACA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 w:rsidRPr="00F41ACA">
        <w:rPr>
          <w:rFonts w:ascii="Times New Roman" w:hAnsi="Times New Roman"/>
          <w:lang w:val="ru-RU"/>
        </w:rPr>
        <w:t xml:space="preserve">переключатель, который используется для формирования 2 отчётов на листе (переключатель включен) или одного (переключатель выключен). </w:t>
      </w:r>
    </w:p>
    <w:p w14:paraId="5A6E2920" w14:textId="77777777" w:rsidR="00CA4491" w:rsidRDefault="00CA4491" w:rsidP="00CA4491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 w:rsidRPr="00F41ACA">
        <w:rPr>
          <w:rFonts w:ascii="Times New Roman" w:hAnsi="Times New Roman"/>
          <w:b/>
          <w:lang w:val="ru-RU"/>
        </w:rPr>
        <w:t>Печатать блок</w:t>
      </w:r>
      <w:r w:rsidRPr="00F41ACA">
        <w:rPr>
          <w:rFonts w:ascii="Times New Roman" w:hAnsi="Times New Roman"/>
          <w:lang w:val="ru-RU"/>
        </w:rPr>
        <w:tab/>
        <w:t>-</w:t>
      </w:r>
      <w:r w:rsidRPr="0045494D">
        <w:rPr>
          <w:rFonts w:ascii="Times New Roman" w:hAnsi="Times New Roman"/>
        </w:rPr>
        <w:t> </w:t>
      </w:r>
      <w:r w:rsidRPr="00F41ACA">
        <w:rPr>
          <w:rFonts w:ascii="Times New Roman" w:hAnsi="Times New Roman"/>
          <w:lang w:val="ru-RU"/>
        </w:rPr>
        <w:t xml:space="preserve">переключатель, который используется для выбора «блока» данных (а не всех строк </w:t>
      </w:r>
      <w:r>
        <w:rPr>
          <w:rFonts w:ascii="Times New Roman" w:hAnsi="Times New Roman"/>
          <w:lang w:val="ru-RU"/>
        </w:rPr>
        <w:t>поезда</w:t>
      </w:r>
      <w:r w:rsidRPr="00F41ACA">
        <w:rPr>
          <w:rFonts w:ascii="Times New Roman" w:hAnsi="Times New Roman"/>
          <w:lang w:val="ru-RU"/>
        </w:rPr>
        <w:t>).</w:t>
      </w:r>
    </w:p>
    <w:p w14:paraId="4F2CA211" w14:textId="77777777" w:rsidR="00CA4491" w:rsidRDefault="00CA4491" w:rsidP="00CA4491">
      <w:pPr>
        <w:numPr>
          <w:ilvl w:val="0"/>
          <w:numId w:val="10"/>
        </w:numPr>
        <w:tabs>
          <w:tab w:val="left" w:pos="3119"/>
        </w:tabs>
        <w:spacing w:after="80"/>
        <w:ind w:left="1077" w:hanging="397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b/>
          <w:lang w:val="ru-RU"/>
        </w:rPr>
        <w:t xml:space="preserve">Начало/окончание периода </w:t>
      </w:r>
      <w:r>
        <w:rPr>
          <w:rFonts w:ascii="Times New Roman" w:hAnsi="Times New Roman"/>
          <w:lang w:val="ru-RU"/>
        </w:rPr>
        <w:t>– для формирования отчета о прибытии груза. Дата и время – прием груза от железной дороги.</w:t>
      </w:r>
    </w:p>
    <w:p w14:paraId="7E524029" w14:textId="77777777" w:rsidR="003E1C72" w:rsidRDefault="003E1C72" w:rsidP="00CA4491">
      <w:pPr>
        <w:tabs>
          <w:tab w:val="left" w:pos="3119"/>
        </w:tabs>
        <w:spacing w:after="80"/>
        <w:jc w:val="both"/>
        <w:rPr>
          <w:rFonts w:ascii="Times New Roman" w:hAnsi="Times New Roman"/>
          <w:lang w:val="ru-RU"/>
        </w:rPr>
      </w:pPr>
    </w:p>
    <w:p w14:paraId="34746ADE" w14:textId="7A96105C" w:rsidR="00CA4491" w:rsidRPr="006E1A72" w:rsidRDefault="00CA4491" w:rsidP="00CA4491">
      <w:pPr>
        <w:tabs>
          <w:tab w:val="left" w:pos="3119"/>
        </w:tabs>
        <w:spacing w:after="8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Правая часть поля формируется в зависимости от выбранных</w:t>
      </w:r>
      <w:r w:rsidRPr="006706BD">
        <w:rPr>
          <w:rFonts w:ascii="Times New Roman" w:hAnsi="Times New Roman"/>
          <w:lang w:val="ru-RU"/>
        </w:rPr>
        <w:t xml:space="preserve"> параметров «Станция» и «Сутки поездов и сдач», которые задаются в одноимённых параметрах на форме «Параметры»</w:t>
      </w:r>
      <w:r>
        <w:rPr>
          <w:rFonts w:ascii="Times New Roman" w:hAnsi="Times New Roman"/>
          <w:lang w:val="ru-RU"/>
        </w:rPr>
        <w:t>.</w:t>
      </w:r>
    </w:p>
    <w:tbl>
      <w:tblPr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1843"/>
        <w:gridCol w:w="2693"/>
      </w:tblGrid>
      <w:tr w:rsidR="00CA4491" w14:paraId="5B28A3FC" w14:textId="77777777" w:rsidTr="00CA4491">
        <w:trPr>
          <w:tblHeader/>
        </w:trPr>
        <w:tc>
          <w:tcPr>
            <w:tcW w:w="2122" w:type="dxa"/>
          </w:tcPr>
          <w:p w14:paraId="713497CB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417" w:type="dxa"/>
          </w:tcPr>
          <w:p w14:paraId="09B03C16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48FDDCDA" w14:textId="77777777" w:rsidR="00CA4491" w:rsidRPr="00102576" w:rsidRDefault="00CA4491" w:rsidP="00CA4491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1843" w:type="dxa"/>
          </w:tcPr>
          <w:p w14:paraId="4E0E6E43" w14:textId="77777777" w:rsidR="00CA4491" w:rsidRPr="00102576" w:rsidRDefault="00CA4491" w:rsidP="00CA4491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2693" w:type="dxa"/>
          </w:tcPr>
          <w:p w14:paraId="1AA8DCBB" w14:textId="77777777" w:rsidR="00CA4491" w:rsidRDefault="00CA4491" w:rsidP="00CA4491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CA4491" w:rsidRPr="00E574F4" w14:paraId="12333C91" w14:textId="77777777" w:rsidTr="00CA4491">
        <w:tc>
          <w:tcPr>
            <w:tcW w:w="2122" w:type="dxa"/>
          </w:tcPr>
          <w:p w14:paraId="4127E146" w14:textId="77777777" w:rsidR="00CA4491" w:rsidRPr="00102576" w:rsidRDefault="00CA4491" w:rsidP="00CA4491">
            <w:pPr>
              <w:jc w:val="center"/>
            </w:pPr>
            <w:r w:rsidRPr="00102576">
              <w:t>1</w:t>
            </w:r>
          </w:p>
        </w:tc>
        <w:tc>
          <w:tcPr>
            <w:tcW w:w="1417" w:type="dxa"/>
          </w:tcPr>
          <w:p w14:paraId="31FA1565" w14:textId="77777777" w:rsidR="00CA4491" w:rsidRPr="00102576" w:rsidRDefault="00CA4491" w:rsidP="00CA4491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62138ACC" w14:textId="77777777" w:rsidR="00CA4491" w:rsidRPr="00102576" w:rsidRDefault="00CA4491" w:rsidP="00CA4491">
            <w:pPr>
              <w:jc w:val="center"/>
            </w:pPr>
            <w:r w:rsidRPr="00102576">
              <w:t>3</w:t>
            </w:r>
          </w:p>
        </w:tc>
        <w:tc>
          <w:tcPr>
            <w:tcW w:w="1843" w:type="dxa"/>
          </w:tcPr>
          <w:p w14:paraId="22C09C69" w14:textId="77777777" w:rsidR="00CA4491" w:rsidRPr="00102576" w:rsidRDefault="00CA4491" w:rsidP="00CA4491">
            <w:pPr>
              <w:jc w:val="center"/>
            </w:pPr>
            <w:r w:rsidRPr="00102576">
              <w:t>6</w:t>
            </w:r>
          </w:p>
        </w:tc>
        <w:tc>
          <w:tcPr>
            <w:tcW w:w="2693" w:type="dxa"/>
          </w:tcPr>
          <w:p w14:paraId="523D3BFD" w14:textId="77777777" w:rsidR="00CA4491" w:rsidRPr="00E574F4" w:rsidRDefault="00CA4491" w:rsidP="00CA449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CA4491" w:rsidRPr="00D36AE1" w14:paraId="53B3BB1F" w14:textId="77777777" w:rsidTr="00CA4491">
        <w:tc>
          <w:tcPr>
            <w:tcW w:w="2122" w:type="dxa"/>
          </w:tcPr>
          <w:p w14:paraId="52A7507B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поезда</w:t>
            </w:r>
          </w:p>
        </w:tc>
        <w:tc>
          <w:tcPr>
            <w:tcW w:w="1417" w:type="dxa"/>
          </w:tcPr>
          <w:p w14:paraId="77C7554C" w14:textId="77777777" w:rsidR="00CA4491" w:rsidRPr="00656859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numb_p</w:t>
            </w:r>
          </w:p>
        </w:tc>
        <w:tc>
          <w:tcPr>
            <w:tcW w:w="1843" w:type="dxa"/>
          </w:tcPr>
          <w:p w14:paraId="352043EA" w14:textId="77777777" w:rsidR="00CA4491" w:rsidRPr="00AC1FFD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28154C">
              <w:rPr>
                <w:color w:val="000000"/>
              </w:rPr>
              <w:t>CHAR</w:t>
            </w:r>
            <w:r>
              <w:rPr>
                <w:color w:val="000000"/>
              </w:rPr>
              <w:t xml:space="preserve"> (5)</w:t>
            </w:r>
          </w:p>
        </w:tc>
        <w:tc>
          <w:tcPr>
            <w:tcW w:w="1843" w:type="dxa"/>
          </w:tcPr>
          <w:p w14:paraId="31DA32DD" w14:textId="77777777" w:rsidR="00CA4491" w:rsidRPr="00102576" w:rsidRDefault="00CA4491" w:rsidP="00CA4491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1ADE0D5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F47921C" w14:textId="77777777" w:rsidTr="00CA4491">
        <w:tc>
          <w:tcPr>
            <w:tcW w:w="2122" w:type="dxa"/>
          </w:tcPr>
          <w:p w14:paraId="311E6449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прибытия</w:t>
            </w:r>
          </w:p>
        </w:tc>
        <w:tc>
          <w:tcPr>
            <w:tcW w:w="1417" w:type="dxa"/>
          </w:tcPr>
          <w:p w14:paraId="75FA1E0E" w14:textId="77777777" w:rsidR="00CA4491" w:rsidRPr="00656859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dat_p</w:t>
            </w:r>
          </w:p>
        </w:tc>
        <w:tc>
          <w:tcPr>
            <w:tcW w:w="1843" w:type="dxa"/>
          </w:tcPr>
          <w:p w14:paraId="1760019D" w14:textId="77777777" w:rsidR="00CA4491" w:rsidRPr="0028154C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DATE TIME</w:t>
            </w:r>
          </w:p>
        </w:tc>
        <w:tc>
          <w:tcPr>
            <w:tcW w:w="1843" w:type="dxa"/>
          </w:tcPr>
          <w:p w14:paraId="592AA7B2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54703254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09977A25" w14:textId="77777777" w:rsidTr="00CA4491">
        <w:tc>
          <w:tcPr>
            <w:tcW w:w="2122" w:type="dxa"/>
          </w:tcPr>
          <w:p w14:paraId="27BD34F5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приема</w:t>
            </w:r>
          </w:p>
        </w:tc>
        <w:tc>
          <w:tcPr>
            <w:tcW w:w="1417" w:type="dxa"/>
          </w:tcPr>
          <w:p w14:paraId="20A56D5A" w14:textId="77777777" w:rsidR="00CA4491" w:rsidRPr="00656859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dat_pr</w:t>
            </w:r>
          </w:p>
        </w:tc>
        <w:tc>
          <w:tcPr>
            <w:tcW w:w="1843" w:type="dxa"/>
          </w:tcPr>
          <w:p w14:paraId="0560E114" w14:textId="77777777" w:rsidR="00CA4491" w:rsidRPr="0028154C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DATE TIME</w:t>
            </w:r>
          </w:p>
        </w:tc>
        <w:tc>
          <w:tcPr>
            <w:tcW w:w="1843" w:type="dxa"/>
          </w:tcPr>
          <w:p w14:paraId="70A76566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60E9EF8A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469A7AD1" w14:textId="77777777" w:rsidTr="00CA4491">
        <w:tc>
          <w:tcPr>
            <w:tcW w:w="2122" w:type="dxa"/>
          </w:tcPr>
          <w:p w14:paraId="13359E55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</w:t>
            </w:r>
          </w:p>
        </w:tc>
        <w:tc>
          <w:tcPr>
            <w:tcW w:w="1417" w:type="dxa"/>
          </w:tcPr>
          <w:p w14:paraId="0B07E1E6" w14:textId="77777777" w:rsidR="00CA4491" w:rsidRDefault="00CA4491" w:rsidP="00CA4491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stn</w:t>
            </w:r>
            <w:r>
              <w:rPr>
                <w:color w:val="000000"/>
              </w:rPr>
              <w:softHyphen/>
            </w:r>
            <w:r>
              <w:rPr>
                <w:color w:val="000000"/>
              </w:rPr>
              <w:softHyphen/>
              <w:t>_pr</w:t>
            </w:r>
          </w:p>
        </w:tc>
        <w:tc>
          <w:tcPr>
            <w:tcW w:w="1843" w:type="dxa"/>
          </w:tcPr>
          <w:p w14:paraId="4871DED0" w14:textId="77777777" w:rsidR="00CA4491" w:rsidRPr="0028154C" w:rsidRDefault="00CA4491" w:rsidP="00CA4491">
            <w:pPr>
              <w:jc w:val="center"/>
              <w:rPr>
                <w:color w:val="000000"/>
              </w:rPr>
            </w:pPr>
            <w:commentRangeStart w:id="2706"/>
            <w:commentRangeStart w:id="2707"/>
            <w:r>
              <w:rPr>
                <w:color w:val="000000"/>
              </w:rPr>
              <w:t>NVARCHAR</w:t>
            </w:r>
            <w:r w:rsidRPr="0028154C">
              <w:rPr>
                <w:color w:val="000000"/>
              </w:rPr>
              <w:t>(1)</w:t>
            </w:r>
            <w:commentRangeEnd w:id="2706"/>
            <w:r w:rsidR="00E615C8">
              <w:rPr>
                <w:rStyle w:val="aff2"/>
              </w:rPr>
              <w:commentReference w:id="2706"/>
            </w:r>
            <w:commentRangeEnd w:id="2707"/>
            <w:r w:rsidR="00AB477A">
              <w:rPr>
                <w:rStyle w:val="aff2"/>
              </w:rPr>
              <w:commentReference w:id="2707"/>
            </w:r>
          </w:p>
        </w:tc>
        <w:tc>
          <w:tcPr>
            <w:tcW w:w="1843" w:type="dxa"/>
          </w:tcPr>
          <w:p w14:paraId="537DBC7C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2693" w:type="dxa"/>
          </w:tcPr>
          <w:p w14:paraId="19B4C29B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</w:tbl>
    <w:p w14:paraId="2F667AD8" w14:textId="77777777" w:rsidR="00CA4491" w:rsidRDefault="00CA4491" w:rsidP="00CA4491">
      <w:pPr>
        <w:tabs>
          <w:tab w:val="left" w:pos="3119"/>
        </w:tabs>
        <w:spacing w:after="80"/>
        <w:jc w:val="both"/>
        <w:rPr>
          <w:rFonts w:ascii="Times New Roman" w:hAnsi="Times New Roman"/>
          <w:lang w:val="ru-RU"/>
        </w:rPr>
      </w:pPr>
    </w:p>
    <w:p w14:paraId="09837EEC" w14:textId="64A94ACE" w:rsidR="00CA4491" w:rsidRPr="00C919EB" w:rsidRDefault="00CA4491" w:rsidP="00CA4491">
      <w:pPr>
        <w:pStyle w:val="3"/>
        <w:numPr>
          <w:ilvl w:val="2"/>
          <w:numId w:val="38"/>
        </w:numPr>
        <w:jc w:val="center"/>
        <w:rPr>
          <w:rFonts w:ascii="Times New Roman" w:hAnsi="Times New Roman"/>
          <w:color w:val="auto"/>
          <w:szCs w:val="28"/>
          <w:lang w:val="ru-RU"/>
        </w:rPr>
      </w:pPr>
      <w:r>
        <w:rPr>
          <w:rFonts w:ascii="Times New Roman" w:hAnsi="Times New Roman"/>
          <w:color w:val="auto"/>
          <w:szCs w:val="28"/>
          <w:lang w:val="ru-RU"/>
        </w:rPr>
        <w:t>Отчетная форма «</w:t>
      </w:r>
      <w:commentRangeStart w:id="2708"/>
      <w:r>
        <w:rPr>
          <w:rFonts w:ascii="Times New Roman" w:hAnsi="Times New Roman"/>
          <w:color w:val="auto"/>
          <w:szCs w:val="28"/>
          <w:lang w:val="ru-RU"/>
        </w:rPr>
        <w:t>Натурн</w:t>
      </w:r>
      <w:del w:id="2709" w:author="Shuba, Irina V" w:date="2020-01-13T16:09:00Z">
        <w:r w:rsidDel="00E122AA">
          <w:rPr>
            <w:rFonts w:ascii="Times New Roman" w:hAnsi="Times New Roman"/>
            <w:color w:val="auto"/>
            <w:szCs w:val="28"/>
            <w:lang w:val="ru-RU"/>
          </w:rPr>
          <w:delText>ый лист</w:delText>
        </w:r>
      </w:del>
      <w:ins w:id="2710" w:author="Shuba, Irina V" w:date="2020-01-13T16:10:00Z">
        <w:r w:rsidR="00E122AA">
          <w:rPr>
            <w:rFonts w:ascii="Times New Roman" w:hAnsi="Times New Roman"/>
            <w:color w:val="auto"/>
            <w:szCs w:val="28"/>
            <w:lang w:val="ru-RU"/>
          </w:rPr>
          <w:t>ая ведомость</w:t>
        </w:r>
      </w:ins>
      <w:r>
        <w:rPr>
          <w:rFonts w:ascii="Times New Roman" w:hAnsi="Times New Roman"/>
          <w:color w:val="auto"/>
          <w:szCs w:val="28"/>
          <w:lang w:val="ru-RU"/>
        </w:rPr>
        <w:t xml:space="preserve"> </w:t>
      </w:r>
      <w:commentRangeEnd w:id="2708"/>
      <w:r w:rsidR="00113437">
        <w:rPr>
          <w:rStyle w:val="aff2"/>
          <w:rFonts w:asciiTheme="minorHAnsi" w:eastAsia="Times New Roman" w:hAnsiTheme="minorHAnsi" w:cs="Times New Roman"/>
          <w:b w:val="0"/>
          <w:bCs w:val="0"/>
          <w:color w:val="auto"/>
        </w:rPr>
        <w:commentReference w:id="2708"/>
      </w:r>
      <w:r>
        <w:rPr>
          <w:rFonts w:ascii="Times New Roman" w:hAnsi="Times New Roman"/>
          <w:color w:val="auto"/>
          <w:szCs w:val="28"/>
          <w:lang w:val="ru-RU"/>
        </w:rPr>
        <w:t>поезда</w:t>
      </w:r>
      <w:r w:rsidRPr="00C919EB">
        <w:rPr>
          <w:rFonts w:ascii="Times New Roman" w:hAnsi="Times New Roman"/>
          <w:color w:val="auto"/>
          <w:szCs w:val="28"/>
          <w:lang w:val="ru-RU"/>
        </w:rPr>
        <w:t>»</w:t>
      </w:r>
    </w:p>
    <w:p w14:paraId="14A8DE08" w14:textId="77777777" w:rsidR="00CA4491" w:rsidRDefault="00CA4491" w:rsidP="00CA4491">
      <w:pPr>
        <w:ind w:firstLine="708"/>
        <w:rPr>
          <w:rFonts w:ascii="Times New Roman" w:hAnsi="Times New Roman"/>
          <w:highlight w:val="red"/>
          <w:lang w:val="ru-RU"/>
        </w:rPr>
      </w:pPr>
    </w:p>
    <w:p w14:paraId="2D5A9886" w14:textId="65808694" w:rsidR="00CA4491" w:rsidRDefault="00CA4491" w:rsidP="00CA4491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lastRenderedPageBreak/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 xml:space="preserve">. </w:t>
      </w:r>
    </w:p>
    <w:p w14:paraId="079A0854" w14:textId="77777777" w:rsidR="00CA4491" w:rsidRDefault="00CA4491" w:rsidP="00CA4491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0F013D" wp14:editId="2AAF383C">
            <wp:extent cx="6219825" cy="37178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124" cy="372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923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2557"/>
        <w:gridCol w:w="1984"/>
      </w:tblGrid>
      <w:tr w:rsidR="00CA4491" w14:paraId="669B5D0F" w14:textId="77777777" w:rsidTr="00CA4491">
        <w:trPr>
          <w:tblHeader/>
        </w:trPr>
        <w:tc>
          <w:tcPr>
            <w:tcW w:w="2122" w:type="dxa"/>
          </w:tcPr>
          <w:p w14:paraId="3B3E221B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417" w:type="dxa"/>
          </w:tcPr>
          <w:p w14:paraId="59AF4A5C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34C4A27C" w14:textId="77777777" w:rsidR="00CA4491" w:rsidRPr="00102576" w:rsidRDefault="00CA4491" w:rsidP="00CA4491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769A3A92" w14:textId="77777777" w:rsidR="00CA4491" w:rsidRPr="00102576" w:rsidRDefault="00CA4491" w:rsidP="00CA4491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15C5F6D7" w14:textId="77777777" w:rsidR="00CA4491" w:rsidRDefault="00CA4491" w:rsidP="00CA449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CA4491" w:rsidRPr="00E574F4" w14:paraId="578EC028" w14:textId="77777777" w:rsidTr="00CA4491">
        <w:tc>
          <w:tcPr>
            <w:tcW w:w="2122" w:type="dxa"/>
          </w:tcPr>
          <w:p w14:paraId="714E092C" w14:textId="77777777" w:rsidR="00CA4491" w:rsidRPr="00102576" w:rsidRDefault="00CA4491" w:rsidP="00CA4491">
            <w:pPr>
              <w:jc w:val="center"/>
            </w:pPr>
            <w:r w:rsidRPr="00102576">
              <w:t>1</w:t>
            </w:r>
          </w:p>
        </w:tc>
        <w:tc>
          <w:tcPr>
            <w:tcW w:w="1417" w:type="dxa"/>
          </w:tcPr>
          <w:p w14:paraId="59C2DF6F" w14:textId="77777777" w:rsidR="00CA4491" w:rsidRPr="00102576" w:rsidRDefault="00CA4491" w:rsidP="00CA4491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2402884E" w14:textId="77777777" w:rsidR="00CA4491" w:rsidRPr="00102576" w:rsidRDefault="00CA4491" w:rsidP="00CA4491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1033F028" w14:textId="77777777" w:rsidR="00CA4491" w:rsidRPr="00102576" w:rsidRDefault="00CA4491" w:rsidP="00CA4491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3390DD83" w14:textId="77777777" w:rsidR="00CA4491" w:rsidRPr="00E574F4" w:rsidRDefault="00CA4491" w:rsidP="00CA449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CA4491" w:rsidRPr="003551AA" w14:paraId="35C6BBD0" w14:textId="77777777" w:rsidTr="00CA4491">
        <w:tc>
          <w:tcPr>
            <w:tcW w:w="2122" w:type="dxa"/>
          </w:tcPr>
          <w:p w14:paraId="1A6EA902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натурной ведомости</w:t>
            </w:r>
          </w:p>
        </w:tc>
        <w:tc>
          <w:tcPr>
            <w:tcW w:w="1417" w:type="dxa"/>
          </w:tcPr>
          <w:p w14:paraId="2256697A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68192630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27DAFA79" w14:textId="77777777" w:rsidR="00CA4491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16C7B12D" w14:textId="4A31FBCF" w:rsidR="00CA4491" w:rsidRPr="00F63713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своя нумерация</w:t>
            </w:r>
          </w:p>
        </w:tc>
        <w:tc>
          <w:tcPr>
            <w:tcW w:w="1984" w:type="dxa"/>
          </w:tcPr>
          <w:p w14:paraId="05E4CE30" w14:textId="77777777" w:rsidR="00CA4491" w:rsidRPr="00F63713" w:rsidRDefault="00CA4491" w:rsidP="00CA4491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Нумерацию с началом каждого нового календарного года начинать с «1»</w:t>
            </w:r>
          </w:p>
        </w:tc>
      </w:tr>
      <w:tr w:rsidR="00CA4491" w:rsidRPr="009823A0" w14:paraId="3CA46AF3" w14:textId="77777777" w:rsidTr="00CA4491">
        <w:tc>
          <w:tcPr>
            <w:tcW w:w="2122" w:type="dxa"/>
          </w:tcPr>
          <w:p w14:paraId="241FF321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прибытия</w:t>
            </w:r>
          </w:p>
        </w:tc>
        <w:tc>
          <w:tcPr>
            <w:tcW w:w="1417" w:type="dxa"/>
          </w:tcPr>
          <w:p w14:paraId="78BF0749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stn</w:t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  <w:t>_pr</w:t>
            </w:r>
          </w:p>
        </w:tc>
        <w:tc>
          <w:tcPr>
            <w:tcW w:w="1843" w:type="dxa"/>
          </w:tcPr>
          <w:p w14:paraId="5387749A" w14:textId="77777777" w:rsidR="00CA4491" w:rsidRPr="003B62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NVARCHAR(20)</w:t>
            </w:r>
          </w:p>
        </w:tc>
        <w:tc>
          <w:tcPr>
            <w:tcW w:w="2557" w:type="dxa"/>
          </w:tcPr>
          <w:p w14:paraId="0E91262B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C84D2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171FA83" w14:textId="77777777" w:rsidR="00CA4491" w:rsidRPr="00F63713" w:rsidRDefault="00CA4491" w:rsidP="00CA4491">
            <w:pPr>
              <w:rPr>
                <w:rFonts w:ascii="Arial" w:hAnsi="Arial" w:cs="Arial"/>
                <w:sz w:val="18"/>
                <w:szCs w:val="18"/>
                <w:lang w:val="ru-RU"/>
              </w:rPr>
            </w:pPr>
          </w:p>
        </w:tc>
      </w:tr>
      <w:tr w:rsidR="00CA4491" w:rsidRPr="009823A0" w14:paraId="2F43F7C0" w14:textId="77777777" w:rsidTr="00CA4491">
        <w:tc>
          <w:tcPr>
            <w:tcW w:w="2122" w:type="dxa"/>
          </w:tcPr>
          <w:p w14:paraId="0AA7D3C2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поезда</w:t>
            </w:r>
          </w:p>
        </w:tc>
        <w:tc>
          <w:tcPr>
            <w:tcW w:w="1417" w:type="dxa"/>
          </w:tcPr>
          <w:p w14:paraId="63736708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numb_p</w:t>
            </w:r>
          </w:p>
        </w:tc>
        <w:tc>
          <w:tcPr>
            <w:tcW w:w="1843" w:type="dxa"/>
          </w:tcPr>
          <w:p w14:paraId="5D448887" w14:textId="77777777" w:rsidR="00CA4491" w:rsidRPr="003B62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CHAR (5)</w:t>
            </w:r>
          </w:p>
        </w:tc>
        <w:tc>
          <w:tcPr>
            <w:tcW w:w="2557" w:type="dxa"/>
          </w:tcPr>
          <w:p w14:paraId="29368F17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C84D2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D1C3C59" w14:textId="77777777" w:rsidR="00CA4491" w:rsidRPr="00F63713" w:rsidRDefault="00CA4491" w:rsidP="00CA4491">
            <w:pPr>
              <w:rPr>
                <w:rFonts w:ascii="Arial" w:hAnsi="Arial" w:cs="Arial"/>
                <w:sz w:val="18"/>
                <w:szCs w:val="18"/>
                <w:lang w:val="ru-RU"/>
              </w:rPr>
            </w:pPr>
          </w:p>
        </w:tc>
      </w:tr>
      <w:tr w:rsidR="00CA4491" w:rsidRPr="009823A0" w14:paraId="3B6E1F6E" w14:textId="77777777" w:rsidTr="00CA4491">
        <w:tc>
          <w:tcPr>
            <w:tcW w:w="2122" w:type="dxa"/>
          </w:tcPr>
          <w:p w14:paraId="5D845D49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Прибытие</w:t>
            </w:r>
          </w:p>
        </w:tc>
        <w:tc>
          <w:tcPr>
            <w:tcW w:w="1417" w:type="dxa"/>
          </w:tcPr>
          <w:p w14:paraId="39FB9FDF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dat_p</w:t>
            </w:r>
          </w:p>
        </w:tc>
        <w:tc>
          <w:tcPr>
            <w:tcW w:w="1843" w:type="dxa"/>
          </w:tcPr>
          <w:p w14:paraId="05310C80" w14:textId="77777777" w:rsidR="00CA4491" w:rsidRPr="003B62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45B93FD9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C84D2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ED34E42" w14:textId="77777777" w:rsidR="00CA4491" w:rsidRPr="00F63713" w:rsidRDefault="00CA4491" w:rsidP="00CA4491">
            <w:pPr>
              <w:rPr>
                <w:rFonts w:ascii="Arial" w:hAnsi="Arial" w:cs="Arial"/>
                <w:sz w:val="18"/>
                <w:szCs w:val="18"/>
                <w:lang w:val="ru-RU"/>
              </w:rPr>
            </w:pPr>
          </w:p>
        </w:tc>
      </w:tr>
      <w:tr w:rsidR="00CA4491" w:rsidRPr="009823A0" w14:paraId="579EA57C" w14:textId="77777777" w:rsidTr="00CA4491">
        <w:tc>
          <w:tcPr>
            <w:tcW w:w="2122" w:type="dxa"/>
          </w:tcPr>
          <w:p w14:paraId="0AB896B5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</w:t>
            </w:r>
          </w:p>
        </w:tc>
        <w:tc>
          <w:tcPr>
            <w:tcW w:w="1417" w:type="dxa"/>
          </w:tcPr>
          <w:p w14:paraId="667A45C3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7BD349E4" w14:textId="77777777" w:rsidR="00CA4491" w:rsidRPr="003B62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73C699EC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C84D2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50BFABB" w14:textId="77777777" w:rsidR="00CA4491" w:rsidRPr="00F63713" w:rsidRDefault="00CA4491" w:rsidP="00CA4491">
            <w:pPr>
              <w:rPr>
                <w:rFonts w:ascii="Arial" w:hAnsi="Arial" w:cs="Arial"/>
                <w:sz w:val="18"/>
                <w:szCs w:val="18"/>
                <w:lang w:val="ru-RU"/>
              </w:rPr>
            </w:pPr>
          </w:p>
        </w:tc>
      </w:tr>
      <w:tr w:rsidR="00CA4491" w:rsidRPr="00D36AE1" w14:paraId="78A27B86" w14:textId="77777777" w:rsidTr="00CA4491">
        <w:tc>
          <w:tcPr>
            <w:tcW w:w="2122" w:type="dxa"/>
          </w:tcPr>
          <w:p w14:paraId="7C3F5FCF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п/п</w:t>
            </w:r>
          </w:p>
        </w:tc>
        <w:tc>
          <w:tcPr>
            <w:tcW w:w="1417" w:type="dxa"/>
          </w:tcPr>
          <w:p w14:paraId="264B7945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nom_sort</w:t>
            </w:r>
          </w:p>
        </w:tc>
        <w:tc>
          <w:tcPr>
            <w:tcW w:w="1843" w:type="dxa"/>
          </w:tcPr>
          <w:p w14:paraId="3878034A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F2302B3" w14:textId="77777777" w:rsidR="00CA4491" w:rsidRPr="00102576" w:rsidRDefault="00CA4491" w:rsidP="00CA4491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D2B7E8C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FEE0236" w14:textId="77777777" w:rsidTr="00CA4491">
        <w:tc>
          <w:tcPr>
            <w:tcW w:w="2122" w:type="dxa"/>
          </w:tcPr>
          <w:p w14:paraId="0C69CC81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417" w:type="dxa"/>
          </w:tcPr>
          <w:p w14:paraId="51D7180D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8D77F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43C2847D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18617A1E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E96880B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589056C" w14:textId="77777777" w:rsidTr="00CA4491">
        <w:tc>
          <w:tcPr>
            <w:tcW w:w="2122" w:type="dxa"/>
          </w:tcPr>
          <w:p w14:paraId="08D7A0F8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</w:t>
            </w:r>
          </w:p>
        </w:tc>
        <w:tc>
          <w:tcPr>
            <w:tcW w:w="1417" w:type="dxa"/>
          </w:tcPr>
          <w:p w14:paraId="53470B48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8D77F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6788A40B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000A2081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F8D948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28B12D1" w14:textId="77777777" w:rsidTr="00CA4491">
        <w:tc>
          <w:tcPr>
            <w:tcW w:w="2122" w:type="dxa"/>
          </w:tcPr>
          <w:p w14:paraId="44A1CEAF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Оператор</w:t>
            </w:r>
          </w:p>
        </w:tc>
        <w:tc>
          <w:tcPr>
            <w:tcW w:w="1417" w:type="dxa"/>
          </w:tcPr>
          <w:p w14:paraId="0E82F03C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1843" w:type="dxa"/>
          </w:tcPr>
          <w:p w14:paraId="5046ED69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2557" w:type="dxa"/>
          </w:tcPr>
          <w:p w14:paraId="4C0EB726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B951D1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F283893" w14:textId="77777777" w:rsidTr="00CA4491">
        <w:tc>
          <w:tcPr>
            <w:tcW w:w="2122" w:type="dxa"/>
          </w:tcPr>
          <w:p w14:paraId="3C5DACC6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Собственник</w:t>
            </w:r>
          </w:p>
        </w:tc>
        <w:tc>
          <w:tcPr>
            <w:tcW w:w="1417" w:type="dxa"/>
          </w:tcPr>
          <w:p w14:paraId="70BA0164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name_firm_owner</w:t>
            </w:r>
          </w:p>
        </w:tc>
        <w:tc>
          <w:tcPr>
            <w:tcW w:w="1843" w:type="dxa"/>
            <w:vAlign w:val="center"/>
          </w:tcPr>
          <w:p w14:paraId="2AD454E3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2EC9502C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C157B4D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25566F50" w14:textId="77777777" w:rsidTr="00CA4491">
        <w:tc>
          <w:tcPr>
            <w:tcW w:w="2122" w:type="dxa"/>
          </w:tcPr>
          <w:p w14:paraId="250F4622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Код</w:t>
            </w:r>
          </w:p>
        </w:tc>
        <w:tc>
          <w:tcPr>
            <w:tcW w:w="1417" w:type="dxa"/>
          </w:tcPr>
          <w:p w14:paraId="56023AF3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kod_adm</w:t>
            </w:r>
          </w:p>
        </w:tc>
        <w:tc>
          <w:tcPr>
            <w:tcW w:w="1843" w:type="dxa"/>
          </w:tcPr>
          <w:p w14:paraId="2E9C69C0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2557" w:type="dxa"/>
          </w:tcPr>
          <w:p w14:paraId="4191ACB0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C9AAFC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E5375E1" w14:textId="77777777" w:rsidTr="00CA4491">
        <w:tc>
          <w:tcPr>
            <w:tcW w:w="2122" w:type="dxa"/>
          </w:tcPr>
          <w:p w14:paraId="7FF919DD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417" w:type="dxa"/>
          </w:tcPr>
          <w:p w14:paraId="12623045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5BE279A4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1A6179B9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8876C53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88FC7FE" w14:textId="77777777" w:rsidTr="00CA4491">
        <w:tc>
          <w:tcPr>
            <w:tcW w:w="2122" w:type="dxa"/>
          </w:tcPr>
          <w:p w14:paraId="12DE2EC1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417" w:type="dxa"/>
          </w:tcPr>
          <w:p w14:paraId="70B458E2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51C2CDD6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395F6EC6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D296837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740DD2A2" w14:textId="77777777" w:rsidTr="00CA4491">
        <w:tc>
          <w:tcPr>
            <w:tcW w:w="2122" w:type="dxa"/>
          </w:tcPr>
          <w:p w14:paraId="1EF83617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Вес, тн</w:t>
            </w:r>
          </w:p>
        </w:tc>
        <w:tc>
          <w:tcPr>
            <w:tcW w:w="1417" w:type="dxa"/>
          </w:tcPr>
          <w:p w14:paraId="333FC987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31230A39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284BFFCE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6A1462D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7F32BB55" w14:textId="77777777" w:rsidTr="00CA4491">
        <w:tc>
          <w:tcPr>
            <w:tcW w:w="2122" w:type="dxa"/>
          </w:tcPr>
          <w:p w14:paraId="51568A16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Цех-получатель</w:t>
            </w:r>
          </w:p>
        </w:tc>
        <w:tc>
          <w:tcPr>
            <w:tcW w:w="1417" w:type="dxa"/>
          </w:tcPr>
          <w:p w14:paraId="7FFC43EE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0BC70EC7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6E8EB1F2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34D7FF4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3C405910" w14:textId="77777777" w:rsidTr="00CA4491">
        <w:tc>
          <w:tcPr>
            <w:tcW w:w="2122" w:type="dxa"/>
          </w:tcPr>
          <w:p w14:paraId="5849AA48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Разметка</w:t>
            </w:r>
          </w:p>
        </w:tc>
        <w:tc>
          <w:tcPr>
            <w:tcW w:w="1417" w:type="dxa"/>
          </w:tcPr>
          <w:p w14:paraId="1D16767B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razmprib</w:t>
            </w:r>
          </w:p>
        </w:tc>
        <w:tc>
          <w:tcPr>
            <w:tcW w:w="1843" w:type="dxa"/>
          </w:tcPr>
          <w:p w14:paraId="01CC1CDC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0E7BE50A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20E5E3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E5863F6" w14:textId="77777777" w:rsidTr="00CA4491">
        <w:tc>
          <w:tcPr>
            <w:tcW w:w="2122" w:type="dxa"/>
          </w:tcPr>
          <w:p w14:paraId="0BA59DCC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Общий вес, тн</w:t>
            </w:r>
          </w:p>
        </w:tc>
        <w:tc>
          <w:tcPr>
            <w:tcW w:w="1417" w:type="dxa"/>
          </w:tcPr>
          <w:p w14:paraId="6BA34C8F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vesg</w:t>
            </w:r>
            <w:r w:rsidRPr="008D77F9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8D77F9">
              <w:rPr>
                <w:rFonts w:cs="Calibri"/>
                <w:color w:val="000000"/>
                <w:sz w:val="20"/>
                <w:szCs w:val="20"/>
              </w:rPr>
              <w:t>vsego</w:t>
            </w:r>
          </w:p>
        </w:tc>
        <w:tc>
          <w:tcPr>
            <w:tcW w:w="1843" w:type="dxa"/>
          </w:tcPr>
          <w:p w14:paraId="72BD05A7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588ED3AC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A5B5EF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Итоговый вес по поезду</w:t>
            </w:r>
          </w:p>
        </w:tc>
      </w:tr>
      <w:tr w:rsidR="00CA4491" w:rsidRPr="003551AA" w14:paraId="3B159DBB" w14:textId="77777777" w:rsidTr="00CA4491">
        <w:tc>
          <w:tcPr>
            <w:tcW w:w="2122" w:type="dxa"/>
          </w:tcPr>
          <w:p w14:paraId="3FFF89A4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Всего вагонов</w:t>
            </w:r>
          </w:p>
        </w:tc>
        <w:tc>
          <w:tcPr>
            <w:tcW w:w="1417" w:type="dxa"/>
          </w:tcPr>
          <w:p w14:paraId="49503809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vag_vsego</w:t>
            </w:r>
          </w:p>
        </w:tc>
        <w:tc>
          <w:tcPr>
            <w:tcW w:w="1843" w:type="dxa"/>
          </w:tcPr>
          <w:p w14:paraId="25829AD8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1E7B27B0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5AE4EE5" w14:textId="77777777" w:rsidR="00CA4491" w:rsidRPr="0071694B" w:rsidRDefault="00CA4491" w:rsidP="00CA4491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Общее количество вагонов в поезде</w:t>
            </w:r>
          </w:p>
        </w:tc>
      </w:tr>
      <w:tr w:rsidR="00CA4491" w:rsidRPr="003551AA" w14:paraId="0B359B4C" w14:textId="77777777" w:rsidTr="00CA4491">
        <w:tc>
          <w:tcPr>
            <w:tcW w:w="2122" w:type="dxa"/>
          </w:tcPr>
          <w:p w14:paraId="4750D032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Примечание</w:t>
            </w:r>
          </w:p>
        </w:tc>
        <w:tc>
          <w:tcPr>
            <w:tcW w:w="1417" w:type="dxa"/>
          </w:tcPr>
          <w:p w14:paraId="024FF006" w14:textId="77777777" w:rsidR="00CA4491" w:rsidRPr="0071694B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4FB7D232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</w:p>
        </w:tc>
        <w:tc>
          <w:tcPr>
            <w:tcW w:w="2557" w:type="dxa"/>
          </w:tcPr>
          <w:p w14:paraId="5A07B4F6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Запись данных в бумажном варианте</w:t>
            </w:r>
          </w:p>
        </w:tc>
        <w:tc>
          <w:tcPr>
            <w:tcW w:w="1984" w:type="dxa"/>
          </w:tcPr>
          <w:p w14:paraId="74B6285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3551AA" w14:paraId="4EE33C34" w14:textId="77777777" w:rsidTr="00CA4491">
        <w:tc>
          <w:tcPr>
            <w:tcW w:w="2122" w:type="dxa"/>
          </w:tcPr>
          <w:p w14:paraId="22936D6E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Подпись приемосдатчика</w:t>
            </w:r>
          </w:p>
        </w:tc>
        <w:tc>
          <w:tcPr>
            <w:tcW w:w="1417" w:type="dxa"/>
          </w:tcPr>
          <w:p w14:paraId="0CD9DEFE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</w:rPr>
              <w:t>im_pol</w:t>
            </w:r>
          </w:p>
        </w:tc>
        <w:tc>
          <w:tcPr>
            <w:tcW w:w="1843" w:type="dxa"/>
          </w:tcPr>
          <w:p w14:paraId="1D4C7B6F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1A281DE7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100FF2D3" w14:textId="77777777" w:rsidR="00CA4491" w:rsidRPr="0071694B" w:rsidRDefault="00CA4491" w:rsidP="00CA4491">
            <w:pPr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Ф.И.О.</w:t>
            </w:r>
            <w:r w:rsidRPr="0071694B">
              <w:rPr>
                <w:color w:val="000000"/>
                <w:sz w:val="20"/>
                <w:szCs w:val="20"/>
                <w:lang w:val="ru-RU"/>
              </w:rPr>
              <w:t xml:space="preserve"> пользовател</w:t>
            </w:r>
            <w:r>
              <w:rPr>
                <w:color w:val="000000"/>
                <w:sz w:val="20"/>
                <w:szCs w:val="20"/>
                <w:lang w:val="ru-RU"/>
              </w:rPr>
              <w:t>я</w:t>
            </w:r>
            <w:r w:rsidRPr="0071694B">
              <w:rPr>
                <w:color w:val="000000"/>
                <w:sz w:val="20"/>
                <w:szCs w:val="20"/>
                <w:lang w:val="ru-RU"/>
              </w:rPr>
              <w:t xml:space="preserve"> в системе</w:t>
            </w:r>
          </w:p>
        </w:tc>
      </w:tr>
    </w:tbl>
    <w:p w14:paraId="7E896F87" w14:textId="1ECD641A" w:rsidR="00CA4491" w:rsidRDefault="00CA4491" w:rsidP="00CA4491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186D56">
        <w:rPr>
          <w:rFonts w:ascii="Times New Roman" w:hAnsi="Times New Roman"/>
          <w:b/>
          <w:lang w:val="ru-RU"/>
        </w:rPr>
        <w:t>6.4.3 Отчетная форма «</w:t>
      </w:r>
      <w:r>
        <w:rPr>
          <w:rFonts w:ascii="Times New Roman" w:hAnsi="Times New Roman"/>
          <w:b/>
          <w:lang w:val="ru-RU"/>
        </w:rPr>
        <w:t>Натурная ведомость коммерческого осмотра</w:t>
      </w:r>
      <w:r w:rsidRPr="00186D56">
        <w:rPr>
          <w:rFonts w:ascii="Times New Roman" w:hAnsi="Times New Roman"/>
          <w:b/>
          <w:lang w:val="ru-RU"/>
        </w:rPr>
        <w:t>»</w:t>
      </w:r>
    </w:p>
    <w:p w14:paraId="798889AC" w14:textId="77777777" w:rsidR="00CA4491" w:rsidRPr="00186D56" w:rsidRDefault="00CA4491" w:rsidP="00CA4491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0616809A" w14:textId="3B574A62" w:rsidR="00CA4491" w:rsidRDefault="00CA4491" w:rsidP="00CA4491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 xml:space="preserve">. </w:t>
      </w:r>
    </w:p>
    <w:p w14:paraId="285043D4" w14:textId="77777777" w:rsidR="00CA4491" w:rsidRDefault="00CA4491" w:rsidP="00CA4491">
      <w:pPr>
        <w:ind w:left="-142" w:hanging="14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F0D1CAE" wp14:editId="5512129B">
            <wp:extent cx="6379794" cy="3667125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555" cy="36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D21E" w14:textId="77777777" w:rsidR="00CA4491" w:rsidRDefault="00CA4491" w:rsidP="00CA4491">
      <w:pPr>
        <w:rPr>
          <w:lang w:val="ru-RU"/>
        </w:rPr>
      </w:pP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CA4491" w14:paraId="5D9FF0F4" w14:textId="77777777" w:rsidTr="00CA4491">
        <w:trPr>
          <w:tblHeader/>
        </w:trPr>
        <w:tc>
          <w:tcPr>
            <w:tcW w:w="2122" w:type="dxa"/>
          </w:tcPr>
          <w:p w14:paraId="79F781EA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273FF6FB" w14:textId="77777777" w:rsidR="00CA4491" w:rsidRPr="00102576" w:rsidRDefault="00CA4491" w:rsidP="00CA4491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5BF2B028" w14:textId="77777777" w:rsidR="00CA4491" w:rsidRPr="00102576" w:rsidRDefault="00CA4491" w:rsidP="00CA4491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085CD87C" w14:textId="77777777" w:rsidR="00CA4491" w:rsidRPr="00102576" w:rsidRDefault="00CA4491" w:rsidP="00CA4491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6CE9BA60" w14:textId="77777777" w:rsidR="00CA4491" w:rsidRDefault="00CA4491" w:rsidP="00CA4491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CA4491" w:rsidRPr="00E574F4" w14:paraId="07C75899" w14:textId="77777777" w:rsidTr="00CA4491">
        <w:tc>
          <w:tcPr>
            <w:tcW w:w="2122" w:type="dxa"/>
          </w:tcPr>
          <w:p w14:paraId="5BEBB90D" w14:textId="77777777" w:rsidR="00CA4491" w:rsidRPr="00102576" w:rsidRDefault="00CA4491" w:rsidP="00CA4491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7D26FD96" w14:textId="77777777" w:rsidR="00CA4491" w:rsidRPr="00102576" w:rsidRDefault="00CA4491" w:rsidP="00CA4491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5BDB69D6" w14:textId="77777777" w:rsidR="00CA4491" w:rsidRPr="00102576" w:rsidRDefault="00CA4491" w:rsidP="00CA4491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0B782ACF" w14:textId="77777777" w:rsidR="00CA4491" w:rsidRPr="00102576" w:rsidRDefault="00CA4491" w:rsidP="00CA4491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1C0F088A" w14:textId="77777777" w:rsidR="00CA4491" w:rsidRPr="00E574F4" w:rsidRDefault="00CA4491" w:rsidP="00CA449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CA4491" w:rsidRPr="003551AA" w14:paraId="6B453390" w14:textId="77777777" w:rsidTr="00CA4491">
        <w:tc>
          <w:tcPr>
            <w:tcW w:w="2122" w:type="dxa"/>
          </w:tcPr>
          <w:p w14:paraId="059E9D7C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натурной ведомости ком.осмотра</w:t>
            </w:r>
          </w:p>
        </w:tc>
        <w:tc>
          <w:tcPr>
            <w:tcW w:w="1564" w:type="dxa"/>
          </w:tcPr>
          <w:p w14:paraId="310C3E7E" w14:textId="77777777" w:rsidR="00CA4491" w:rsidRPr="00310575" w:rsidRDefault="00CA4491" w:rsidP="00CA4491">
            <w:pPr>
              <w:jc w:val="center"/>
              <w:rPr>
                <w:color w:val="000000"/>
                <w:sz w:val="20"/>
                <w:szCs w:val="20"/>
              </w:rPr>
            </w:pPr>
            <w:r w:rsidRPr="00310575">
              <w:rPr>
                <w:color w:val="000000"/>
                <w:sz w:val="20"/>
                <w:szCs w:val="20"/>
              </w:rPr>
              <w:t>nom_</w:t>
            </w:r>
            <w:r>
              <w:rPr>
                <w:color w:val="000000"/>
                <w:sz w:val="20"/>
                <w:szCs w:val="20"/>
              </w:rPr>
              <w:t>com</w:t>
            </w:r>
            <w:r w:rsidRPr="00310575">
              <w:rPr>
                <w:color w:val="000000"/>
                <w:sz w:val="20"/>
                <w:szCs w:val="20"/>
              </w:rPr>
              <w:t>_</w:t>
            </w:r>
            <w:r>
              <w:rPr>
                <w:color w:val="000000"/>
                <w:sz w:val="20"/>
                <w:szCs w:val="20"/>
              </w:rPr>
              <w:t>osm</w:t>
            </w:r>
          </w:p>
        </w:tc>
        <w:tc>
          <w:tcPr>
            <w:tcW w:w="1843" w:type="dxa"/>
          </w:tcPr>
          <w:p w14:paraId="3DC63433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77CD6CDA" w14:textId="77777777" w:rsidR="00CA4491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1ED5EFB8" w14:textId="77777777" w:rsidR="00CA4491" w:rsidRPr="00F63713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105A1786" w14:textId="77777777" w:rsidR="00CA4491" w:rsidRPr="00F63713" w:rsidRDefault="00CA4491" w:rsidP="00CA4491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Нумерацию с началом каждого нового календарного года начинать с «1»</w:t>
            </w:r>
          </w:p>
        </w:tc>
      </w:tr>
      <w:tr w:rsidR="00CA4491" w:rsidRPr="00D36AE1" w14:paraId="474D3059" w14:textId="77777777" w:rsidTr="00CA4491">
        <w:tc>
          <w:tcPr>
            <w:tcW w:w="2122" w:type="dxa"/>
          </w:tcPr>
          <w:p w14:paraId="58D80AE1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прибытия</w:t>
            </w:r>
          </w:p>
        </w:tc>
        <w:tc>
          <w:tcPr>
            <w:tcW w:w="1564" w:type="dxa"/>
          </w:tcPr>
          <w:p w14:paraId="73264568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stn</w:t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  <w:t>_pr</w:t>
            </w:r>
          </w:p>
        </w:tc>
        <w:tc>
          <w:tcPr>
            <w:tcW w:w="1843" w:type="dxa"/>
          </w:tcPr>
          <w:p w14:paraId="1E41A7A9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NVARCHAR(20)</w:t>
            </w:r>
          </w:p>
        </w:tc>
        <w:tc>
          <w:tcPr>
            <w:tcW w:w="2557" w:type="dxa"/>
          </w:tcPr>
          <w:p w14:paraId="57C9C20E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266DB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0046F0E9" w14:textId="77777777" w:rsidTr="00CA4491">
        <w:tc>
          <w:tcPr>
            <w:tcW w:w="2122" w:type="dxa"/>
          </w:tcPr>
          <w:p w14:paraId="774498D3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поезда</w:t>
            </w:r>
          </w:p>
        </w:tc>
        <w:tc>
          <w:tcPr>
            <w:tcW w:w="1564" w:type="dxa"/>
          </w:tcPr>
          <w:p w14:paraId="1DA7D655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numb_p</w:t>
            </w:r>
          </w:p>
        </w:tc>
        <w:tc>
          <w:tcPr>
            <w:tcW w:w="1843" w:type="dxa"/>
          </w:tcPr>
          <w:p w14:paraId="4AD64223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CHAR (5)</w:t>
            </w:r>
          </w:p>
        </w:tc>
        <w:tc>
          <w:tcPr>
            <w:tcW w:w="2557" w:type="dxa"/>
          </w:tcPr>
          <w:p w14:paraId="18B40897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DBA5475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D49038C" w14:textId="77777777" w:rsidTr="00CA4491">
        <w:tc>
          <w:tcPr>
            <w:tcW w:w="2122" w:type="dxa"/>
          </w:tcPr>
          <w:p w14:paraId="3C94DD68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Прибытие</w:t>
            </w:r>
          </w:p>
        </w:tc>
        <w:tc>
          <w:tcPr>
            <w:tcW w:w="1564" w:type="dxa"/>
          </w:tcPr>
          <w:p w14:paraId="35FEB28E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dat_p</w:t>
            </w:r>
          </w:p>
        </w:tc>
        <w:tc>
          <w:tcPr>
            <w:tcW w:w="1843" w:type="dxa"/>
          </w:tcPr>
          <w:p w14:paraId="0714B64D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40A24ABD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D1A194A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05E22D6" w14:textId="77777777" w:rsidTr="00CA4491">
        <w:tc>
          <w:tcPr>
            <w:tcW w:w="2122" w:type="dxa"/>
          </w:tcPr>
          <w:p w14:paraId="5519FFA1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</w:t>
            </w:r>
          </w:p>
        </w:tc>
        <w:tc>
          <w:tcPr>
            <w:tcW w:w="1564" w:type="dxa"/>
          </w:tcPr>
          <w:p w14:paraId="6170A14C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38E8CA55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55A70408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35288FE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3F8E41E6" w14:textId="77777777" w:rsidTr="00CA4491">
        <w:tc>
          <w:tcPr>
            <w:tcW w:w="2122" w:type="dxa"/>
          </w:tcPr>
          <w:p w14:paraId="066B25D1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п/п</w:t>
            </w:r>
          </w:p>
        </w:tc>
        <w:tc>
          <w:tcPr>
            <w:tcW w:w="1564" w:type="dxa"/>
          </w:tcPr>
          <w:p w14:paraId="579684A3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nom_sort</w:t>
            </w:r>
          </w:p>
        </w:tc>
        <w:tc>
          <w:tcPr>
            <w:tcW w:w="1843" w:type="dxa"/>
          </w:tcPr>
          <w:p w14:paraId="446B4685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27D25F8" w14:textId="77777777" w:rsidR="00CA4491" w:rsidRPr="00102576" w:rsidRDefault="00CA4491" w:rsidP="00CA4491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6268A22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A67F227" w14:textId="77777777" w:rsidTr="00CA4491">
        <w:tc>
          <w:tcPr>
            <w:tcW w:w="2122" w:type="dxa"/>
          </w:tcPr>
          <w:p w14:paraId="4F82DEA8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Код</w:t>
            </w:r>
          </w:p>
        </w:tc>
        <w:tc>
          <w:tcPr>
            <w:tcW w:w="1564" w:type="dxa"/>
          </w:tcPr>
          <w:p w14:paraId="6AA4C585" w14:textId="77777777" w:rsidR="00CA4491" w:rsidRPr="008D77F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kod_adm</w:t>
            </w:r>
          </w:p>
        </w:tc>
        <w:tc>
          <w:tcPr>
            <w:tcW w:w="1843" w:type="dxa"/>
          </w:tcPr>
          <w:p w14:paraId="4E3A6E23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2557" w:type="dxa"/>
          </w:tcPr>
          <w:p w14:paraId="32A000FE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F52E6AB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8AB4252" w14:textId="77777777" w:rsidTr="00CA4491">
        <w:tc>
          <w:tcPr>
            <w:tcW w:w="2122" w:type="dxa"/>
          </w:tcPr>
          <w:p w14:paraId="30C1BFAD" w14:textId="77777777" w:rsidR="00CA4491" w:rsidRPr="00A1281A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A1281A">
              <w:rPr>
                <w:color w:val="000000"/>
                <w:sz w:val="22"/>
                <w:szCs w:val="22"/>
                <w:lang w:val="ru-RU"/>
              </w:rPr>
              <w:lastRenderedPageBreak/>
              <w:t>Грузоподъемность</w:t>
            </w:r>
          </w:p>
        </w:tc>
        <w:tc>
          <w:tcPr>
            <w:tcW w:w="1564" w:type="dxa"/>
          </w:tcPr>
          <w:p w14:paraId="13E30CD8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gruzp</w:t>
            </w:r>
          </w:p>
        </w:tc>
        <w:tc>
          <w:tcPr>
            <w:tcW w:w="1843" w:type="dxa"/>
          </w:tcPr>
          <w:p w14:paraId="08706867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(3,1)</w:t>
            </w:r>
          </w:p>
        </w:tc>
        <w:tc>
          <w:tcPr>
            <w:tcW w:w="2557" w:type="dxa"/>
          </w:tcPr>
          <w:p w14:paraId="5B61F828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879EDF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2FEF028D" w14:textId="77777777" w:rsidTr="00CA4491">
        <w:tc>
          <w:tcPr>
            <w:tcW w:w="2122" w:type="dxa"/>
          </w:tcPr>
          <w:p w14:paraId="3D1C2DF7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Вес, тн</w:t>
            </w:r>
          </w:p>
        </w:tc>
        <w:tc>
          <w:tcPr>
            <w:tcW w:w="1564" w:type="dxa"/>
          </w:tcPr>
          <w:p w14:paraId="7D1C1EF7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3ADCD973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458EE406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5CE8C74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92CF3CA" w14:textId="77777777" w:rsidTr="00CA4491">
        <w:tc>
          <w:tcPr>
            <w:tcW w:w="2122" w:type="dxa"/>
          </w:tcPr>
          <w:p w14:paraId="7F41AED7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Род</w:t>
            </w:r>
          </w:p>
        </w:tc>
        <w:tc>
          <w:tcPr>
            <w:tcW w:w="1564" w:type="dxa"/>
          </w:tcPr>
          <w:p w14:paraId="15DD6339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rod_vag</w:t>
            </w:r>
          </w:p>
        </w:tc>
        <w:tc>
          <w:tcPr>
            <w:tcW w:w="1843" w:type="dxa"/>
          </w:tcPr>
          <w:p w14:paraId="69343196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(3)</w:t>
            </w:r>
          </w:p>
        </w:tc>
        <w:tc>
          <w:tcPr>
            <w:tcW w:w="2557" w:type="dxa"/>
          </w:tcPr>
          <w:p w14:paraId="125F23F5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6F32706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7CD77E35" w14:textId="77777777" w:rsidTr="00CA4491">
        <w:tc>
          <w:tcPr>
            <w:tcW w:w="2122" w:type="dxa"/>
          </w:tcPr>
          <w:p w14:paraId="6C91415B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1B852A02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5EA96292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23375EB2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E389C7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062A7CC3" w14:textId="77777777" w:rsidTr="00CA4491">
        <w:tc>
          <w:tcPr>
            <w:tcW w:w="2122" w:type="dxa"/>
          </w:tcPr>
          <w:p w14:paraId="7211B68E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2C9556CE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782FE1FE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5FFDC036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4C3CA0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55665C8" w14:textId="77777777" w:rsidTr="00CA4491">
        <w:tc>
          <w:tcPr>
            <w:tcW w:w="2122" w:type="dxa"/>
          </w:tcPr>
          <w:p w14:paraId="2700EEE0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</w:t>
            </w:r>
          </w:p>
        </w:tc>
        <w:tc>
          <w:tcPr>
            <w:tcW w:w="1564" w:type="dxa"/>
          </w:tcPr>
          <w:p w14:paraId="69D8DD64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3FB23340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3264E3A2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37D9F55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5ECC2415" w14:textId="77777777" w:rsidTr="00CA4491">
        <w:tc>
          <w:tcPr>
            <w:tcW w:w="2122" w:type="dxa"/>
          </w:tcPr>
          <w:p w14:paraId="3E8B84B2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096E6EBE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6C9B2CD6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18140854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390384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025666C9" w14:textId="77777777" w:rsidTr="00CA4491">
        <w:tc>
          <w:tcPr>
            <w:tcW w:w="2122" w:type="dxa"/>
          </w:tcPr>
          <w:p w14:paraId="5891121E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Оператор</w:t>
            </w:r>
          </w:p>
        </w:tc>
        <w:tc>
          <w:tcPr>
            <w:tcW w:w="1564" w:type="dxa"/>
          </w:tcPr>
          <w:p w14:paraId="5070F698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1843" w:type="dxa"/>
          </w:tcPr>
          <w:p w14:paraId="18B0FC10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2557" w:type="dxa"/>
          </w:tcPr>
          <w:p w14:paraId="58C2B94B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14B5706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460D023C" w14:textId="77777777" w:rsidTr="00CA4491">
        <w:tc>
          <w:tcPr>
            <w:tcW w:w="2122" w:type="dxa"/>
          </w:tcPr>
          <w:p w14:paraId="47B1EC2F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Собственник</w:t>
            </w:r>
          </w:p>
        </w:tc>
        <w:tc>
          <w:tcPr>
            <w:tcW w:w="1564" w:type="dxa"/>
          </w:tcPr>
          <w:p w14:paraId="0FBEA5A4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name_firm_owner</w:t>
            </w:r>
          </w:p>
        </w:tc>
        <w:tc>
          <w:tcPr>
            <w:tcW w:w="1843" w:type="dxa"/>
            <w:vAlign w:val="center"/>
          </w:tcPr>
          <w:p w14:paraId="1FE5318A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6AA2E03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9B3E96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3F0C962C" w14:textId="77777777" w:rsidTr="00CA4491">
        <w:tc>
          <w:tcPr>
            <w:tcW w:w="2122" w:type="dxa"/>
          </w:tcPr>
          <w:p w14:paraId="7C1B8306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Цех-получатель</w:t>
            </w:r>
          </w:p>
        </w:tc>
        <w:tc>
          <w:tcPr>
            <w:tcW w:w="1564" w:type="dxa"/>
          </w:tcPr>
          <w:p w14:paraId="467E651B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79F9943F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76B9341D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A1126DC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FCBFEAA" w14:textId="77777777" w:rsidTr="00CA4491">
        <w:tc>
          <w:tcPr>
            <w:tcW w:w="2122" w:type="dxa"/>
          </w:tcPr>
          <w:p w14:paraId="60E9DE10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Ограничение погрузки</w:t>
            </w:r>
          </w:p>
        </w:tc>
        <w:tc>
          <w:tcPr>
            <w:tcW w:w="1564" w:type="dxa"/>
          </w:tcPr>
          <w:p w14:paraId="06F901FA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limit_pogruz</w:t>
            </w:r>
          </w:p>
        </w:tc>
        <w:tc>
          <w:tcPr>
            <w:tcW w:w="1843" w:type="dxa"/>
            <w:vAlign w:val="center"/>
          </w:tcPr>
          <w:p w14:paraId="19CD9875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30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F5E82A9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8F05BA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7C79C8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1F67ECE8" w14:textId="77777777" w:rsidTr="00CA4491">
        <w:tc>
          <w:tcPr>
            <w:tcW w:w="2122" w:type="dxa"/>
          </w:tcPr>
          <w:p w14:paraId="7FF5BEFC" w14:textId="77777777" w:rsidR="00CA4491" w:rsidRPr="00F47D17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Судно</w:t>
            </w:r>
          </w:p>
        </w:tc>
        <w:tc>
          <w:tcPr>
            <w:tcW w:w="1564" w:type="dxa"/>
          </w:tcPr>
          <w:p w14:paraId="11ACB3E0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</w:rPr>
              <w:t>sudno</w:t>
            </w:r>
          </w:p>
        </w:tc>
        <w:tc>
          <w:tcPr>
            <w:tcW w:w="1843" w:type="dxa"/>
          </w:tcPr>
          <w:p w14:paraId="297D4243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4563CC6C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8F05BA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0A61B09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0C2C9B91" w14:textId="77777777" w:rsidTr="00CA4491">
        <w:tc>
          <w:tcPr>
            <w:tcW w:w="2122" w:type="dxa"/>
          </w:tcPr>
          <w:p w14:paraId="70F84271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Ком.состояние груза</w:t>
            </w:r>
          </w:p>
        </w:tc>
        <w:tc>
          <w:tcPr>
            <w:tcW w:w="1564" w:type="dxa"/>
          </w:tcPr>
          <w:p w14:paraId="7F19D1CC" w14:textId="77777777" w:rsidR="00CA4491" w:rsidRPr="00CA2A89" w:rsidRDefault="00CA4491" w:rsidP="00CA4491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com_s</w:t>
            </w:r>
          </w:p>
        </w:tc>
        <w:tc>
          <w:tcPr>
            <w:tcW w:w="1843" w:type="dxa"/>
          </w:tcPr>
          <w:p w14:paraId="1C927CEB" w14:textId="77777777" w:rsidR="00CA4491" w:rsidRPr="008D77F9" w:rsidRDefault="00CA4491" w:rsidP="00CA4491">
            <w:pPr>
              <w:jc w:val="center"/>
              <w:rPr>
                <w:color w:val="00000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3ACEF5F3" w14:textId="77777777" w:rsidR="00CA4491" w:rsidRDefault="00CA4491" w:rsidP="00CA4491">
            <w:pPr>
              <w:rPr>
                <w:color w:val="000000"/>
                <w:lang w:val="ru-RU"/>
              </w:rPr>
            </w:pPr>
            <w:r w:rsidRPr="008F05BA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0BE360F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7E915552" w14:textId="77777777" w:rsidTr="00CA4491">
        <w:tc>
          <w:tcPr>
            <w:tcW w:w="2122" w:type="dxa"/>
          </w:tcPr>
          <w:p w14:paraId="2658D368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Акты</w:t>
            </w:r>
          </w:p>
        </w:tc>
        <w:tc>
          <w:tcPr>
            <w:tcW w:w="1564" w:type="dxa"/>
          </w:tcPr>
          <w:p w14:paraId="38B30C6E" w14:textId="77777777" w:rsidR="00CA4491" w:rsidRPr="00CA2A8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1843" w:type="dxa"/>
          </w:tcPr>
          <w:p w14:paraId="47F0B506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2557" w:type="dxa"/>
          </w:tcPr>
          <w:p w14:paraId="785D7195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3DB492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</w:p>
        </w:tc>
      </w:tr>
      <w:tr w:rsidR="00CA4491" w:rsidRPr="00D36AE1" w14:paraId="6DF2E4F4" w14:textId="77777777" w:rsidTr="00CA4491">
        <w:tc>
          <w:tcPr>
            <w:tcW w:w="2122" w:type="dxa"/>
          </w:tcPr>
          <w:p w14:paraId="28831EEE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Общий вес, тн</w:t>
            </w:r>
          </w:p>
        </w:tc>
        <w:tc>
          <w:tcPr>
            <w:tcW w:w="1564" w:type="dxa"/>
          </w:tcPr>
          <w:p w14:paraId="494658EB" w14:textId="77777777" w:rsidR="00CA4491" w:rsidRPr="00CA2A89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vesg</w:t>
            </w:r>
            <w:r w:rsidRPr="00CA2A89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t>vsego</w:t>
            </w:r>
          </w:p>
        </w:tc>
        <w:tc>
          <w:tcPr>
            <w:tcW w:w="1843" w:type="dxa"/>
          </w:tcPr>
          <w:p w14:paraId="2ACDFBA6" w14:textId="77777777" w:rsidR="00CA4491" w:rsidRPr="00804C57" w:rsidRDefault="00CA4491" w:rsidP="00CA4491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3B3BE5B3" w14:textId="77777777" w:rsidR="00CA4491" w:rsidRPr="00FC3D9F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3E7C811" w14:textId="77777777" w:rsidR="00CA4491" w:rsidRPr="00D36AE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Итоговый вес по поезду</w:t>
            </w:r>
          </w:p>
        </w:tc>
      </w:tr>
      <w:tr w:rsidR="00CA4491" w:rsidRPr="003551AA" w14:paraId="70DD00BB" w14:textId="77777777" w:rsidTr="00CA4491">
        <w:tc>
          <w:tcPr>
            <w:tcW w:w="2122" w:type="dxa"/>
          </w:tcPr>
          <w:p w14:paraId="1A464800" w14:textId="77777777" w:rsidR="00CA4491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Всего вагонов</w:t>
            </w:r>
          </w:p>
        </w:tc>
        <w:tc>
          <w:tcPr>
            <w:tcW w:w="1564" w:type="dxa"/>
          </w:tcPr>
          <w:p w14:paraId="1544D615" w14:textId="77777777" w:rsidR="00CA4491" w:rsidRPr="00CA2A89" w:rsidRDefault="00CA4491" w:rsidP="00CA4491">
            <w:pPr>
              <w:jc w:val="center"/>
              <w:rPr>
                <w:color w:val="00000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vag_vsego</w:t>
            </w:r>
          </w:p>
        </w:tc>
        <w:tc>
          <w:tcPr>
            <w:tcW w:w="1843" w:type="dxa"/>
          </w:tcPr>
          <w:p w14:paraId="0CD5B24F" w14:textId="77777777" w:rsidR="00CA4491" w:rsidRPr="008D77F9" w:rsidRDefault="00CA4491" w:rsidP="00CA4491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D262988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C144662" w14:textId="77777777" w:rsidR="00CA4491" w:rsidRPr="0071694B" w:rsidRDefault="00CA4491" w:rsidP="00CA4491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Общее количество вагонов в поезде</w:t>
            </w:r>
          </w:p>
        </w:tc>
      </w:tr>
      <w:tr w:rsidR="00CA4491" w:rsidRPr="003551AA" w14:paraId="7F76DB3F" w14:textId="77777777" w:rsidTr="00CA4491">
        <w:tc>
          <w:tcPr>
            <w:tcW w:w="2122" w:type="dxa"/>
          </w:tcPr>
          <w:p w14:paraId="6971EBAF" w14:textId="77777777" w:rsidR="00CA4491" w:rsidRPr="0071694B" w:rsidRDefault="00CA4491" w:rsidP="00CA4491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Подпись приемосдатчика</w:t>
            </w:r>
          </w:p>
        </w:tc>
        <w:tc>
          <w:tcPr>
            <w:tcW w:w="1564" w:type="dxa"/>
          </w:tcPr>
          <w:p w14:paraId="526B8C30" w14:textId="77777777" w:rsidR="00CA4491" w:rsidRDefault="00CA4491" w:rsidP="00CA4491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im_pol</w:t>
            </w:r>
          </w:p>
        </w:tc>
        <w:tc>
          <w:tcPr>
            <w:tcW w:w="1843" w:type="dxa"/>
          </w:tcPr>
          <w:p w14:paraId="02EDF1B2" w14:textId="77777777" w:rsidR="00CA4491" w:rsidRPr="008D77F9" w:rsidRDefault="00CA4491" w:rsidP="00CA4491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D5DEE7C" w14:textId="77777777" w:rsidR="00CA4491" w:rsidRPr="00F47D17" w:rsidRDefault="00CA4491" w:rsidP="00CA4491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17930D6D" w14:textId="77777777" w:rsidR="00CA4491" w:rsidRPr="0071694B" w:rsidRDefault="00CA4491" w:rsidP="00CA4491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0DC5F920" w14:textId="77777777" w:rsidR="00CA4491" w:rsidRDefault="00CA4491" w:rsidP="00CA4491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7EF2F033" w14:textId="4885EC65" w:rsidR="00CA4491" w:rsidRPr="00186D56" w:rsidRDefault="00CA4491" w:rsidP="00CA4491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186D56">
        <w:rPr>
          <w:rFonts w:ascii="Times New Roman" w:hAnsi="Times New Roman"/>
          <w:b/>
          <w:lang w:val="ru-RU"/>
        </w:rPr>
        <w:t>6.4.4 Отчетная форма «Накладная предприятия ДГ-20»</w:t>
      </w:r>
    </w:p>
    <w:p w14:paraId="48F5E1D8" w14:textId="77777777" w:rsidR="00CA4491" w:rsidRDefault="00CA4491" w:rsidP="00CA4491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 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 xml:space="preserve">. </w:t>
      </w:r>
    </w:p>
    <w:p w14:paraId="1BE5E520" w14:textId="77777777" w:rsidR="00701BCE" w:rsidRDefault="00701BCE" w:rsidP="00CA4491">
      <w:pPr>
        <w:rPr>
          <w:lang w:val="ru-RU"/>
        </w:rPr>
      </w:pPr>
      <w:r>
        <w:rPr>
          <w:rFonts w:ascii="Times New Roman" w:hAnsi="Times New Roman"/>
          <w:noProof/>
          <w:lang w:val="ru-RU" w:eastAsia="ru-RU"/>
        </w:rPr>
        <w:lastRenderedPageBreak/>
        <w:drawing>
          <wp:inline distT="0" distB="0" distL="0" distR="0" wp14:anchorId="3160A485" wp14:editId="63943E7B">
            <wp:extent cx="4260501" cy="3877448"/>
            <wp:effectExtent l="0" t="0" r="698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11" cy="39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C54E" w14:textId="77777777" w:rsidR="00701BCE" w:rsidRPr="00701BCE" w:rsidRDefault="00701BCE" w:rsidP="00701BCE">
      <w:pPr>
        <w:rPr>
          <w:lang w:val="ru-RU"/>
        </w:rPr>
      </w:pPr>
    </w:p>
    <w:p w14:paraId="09052286" w14:textId="77777777" w:rsidR="00701BCE" w:rsidRDefault="00701BCE" w:rsidP="00701BCE">
      <w:pPr>
        <w:rPr>
          <w:lang w:val="ru-RU"/>
        </w:rPr>
      </w:pP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4BB9CEC7" w14:textId="77777777" w:rsidTr="00A466B0">
        <w:trPr>
          <w:tblHeader/>
        </w:trPr>
        <w:tc>
          <w:tcPr>
            <w:tcW w:w="2122" w:type="dxa"/>
          </w:tcPr>
          <w:p w14:paraId="250A1259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0E6EA57F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45CF9F5A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49210B99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13C6C680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1D897531" w14:textId="77777777" w:rsidTr="00A466B0">
        <w:tc>
          <w:tcPr>
            <w:tcW w:w="2122" w:type="dxa"/>
          </w:tcPr>
          <w:p w14:paraId="323E7D90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2263CBEA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6992983D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37E739E5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3CA4E8F3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D36AE1" w14:paraId="5CB93B65" w14:textId="77777777" w:rsidTr="00A466B0">
        <w:tc>
          <w:tcPr>
            <w:tcW w:w="2122" w:type="dxa"/>
          </w:tcPr>
          <w:p w14:paraId="3D619425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Заадресовка груза </w:t>
            </w:r>
          </w:p>
          <w:p w14:paraId="637D23E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</w:t>
            </w:r>
          </w:p>
        </w:tc>
        <w:tc>
          <w:tcPr>
            <w:tcW w:w="1564" w:type="dxa"/>
          </w:tcPr>
          <w:p w14:paraId="52D68A24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dat_zaadr</w:t>
            </w:r>
          </w:p>
        </w:tc>
        <w:tc>
          <w:tcPr>
            <w:tcW w:w="1843" w:type="dxa"/>
          </w:tcPr>
          <w:p w14:paraId="0B7E5648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04C57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08C0BB6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4E267E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5384BD5A" w14:textId="77777777" w:rsidTr="00A466B0">
        <w:tc>
          <w:tcPr>
            <w:tcW w:w="2122" w:type="dxa"/>
          </w:tcPr>
          <w:p w14:paraId="4928852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Накладная </w:t>
            </w:r>
          </w:p>
        </w:tc>
        <w:tc>
          <w:tcPr>
            <w:tcW w:w="1564" w:type="dxa"/>
          </w:tcPr>
          <w:p w14:paraId="328925DA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color w:val="000000"/>
                <w:sz w:val="20"/>
                <w:szCs w:val="20"/>
              </w:rPr>
              <w:t>nom_dg_20</w:t>
            </w:r>
          </w:p>
        </w:tc>
        <w:tc>
          <w:tcPr>
            <w:tcW w:w="1843" w:type="dxa"/>
          </w:tcPr>
          <w:p w14:paraId="527DD943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4104BA9A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6D7788EC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1DCCC3E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Нумерацию с началом каждого нового календарного </w:t>
            </w:r>
            <w:r w:rsidRPr="00DE45E2">
              <w:rPr>
                <w:rFonts w:ascii="Arial" w:hAnsi="Arial" w:cs="Arial"/>
                <w:sz w:val="18"/>
                <w:szCs w:val="18"/>
                <w:lang w:val="ru-RU"/>
              </w:rPr>
              <w:t>месяца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начинать с «1»</w:t>
            </w:r>
          </w:p>
        </w:tc>
      </w:tr>
      <w:tr w:rsidR="00701BCE" w:rsidRPr="00D36AE1" w14:paraId="7A2A3D2B" w14:textId="77777777" w:rsidTr="00A466B0">
        <w:tc>
          <w:tcPr>
            <w:tcW w:w="2122" w:type="dxa"/>
          </w:tcPr>
          <w:p w14:paraId="2660FB4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Ведомость прибытия грузов №</w:t>
            </w:r>
          </w:p>
        </w:tc>
        <w:tc>
          <w:tcPr>
            <w:tcW w:w="1564" w:type="dxa"/>
          </w:tcPr>
          <w:p w14:paraId="719423CF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5B2EC0AC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2BA265B8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025188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0F7D5DA" w14:textId="77777777" w:rsidTr="00A466B0">
        <w:tc>
          <w:tcPr>
            <w:tcW w:w="2122" w:type="dxa"/>
          </w:tcPr>
          <w:p w14:paraId="417983D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назначения</w:t>
            </w:r>
          </w:p>
        </w:tc>
        <w:tc>
          <w:tcPr>
            <w:tcW w:w="1564" w:type="dxa"/>
          </w:tcPr>
          <w:p w14:paraId="6DC2EA06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st_zavod</w:t>
            </w:r>
          </w:p>
        </w:tc>
        <w:tc>
          <w:tcPr>
            <w:tcW w:w="1843" w:type="dxa"/>
          </w:tcPr>
          <w:p w14:paraId="6998E71B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29E6EBA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AEA136C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комбината</w:t>
            </w:r>
          </w:p>
        </w:tc>
      </w:tr>
      <w:tr w:rsidR="00701BCE" w:rsidRPr="00D36AE1" w14:paraId="4B28E7B1" w14:textId="77777777" w:rsidTr="00A466B0">
        <w:tc>
          <w:tcPr>
            <w:tcW w:w="2122" w:type="dxa"/>
          </w:tcPr>
          <w:p w14:paraId="5ED3C7D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Место выгрузки</w:t>
            </w:r>
          </w:p>
        </w:tc>
        <w:tc>
          <w:tcPr>
            <w:tcW w:w="1564" w:type="dxa"/>
          </w:tcPr>
          <w:p w14:paraId="7DA64D0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6FE71D00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10508037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B53712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 получатель</w:t>
            </w:r>
          </w:p>
        </w:tc>
      </w:tr>
      <w:tr w:rsidR="00701BCE" w:rsidRPr="00D36AE1" w14:paraId="1A720988" w14:textId="77777777" w:rsidTr="00A466B0">
        <w:tc>
          <w:tcPr>
            <w:tcW w:w="2122" w:type="dxa"/>
          </w:tcPr>
          <w:p w14:paraId="7B4D5B5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Род груза</w:t>
            </w:r>
          </w:p>
        </w:tc>
        <w:tc>
          <w:tcPr>
            <w:tcW w:w="1564" w:type="dxa"/>
          </w:tcPr>
          <w:p w14:paraId="61B559D0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054378AD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08793ED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E6CAE9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733A5108" w14:textId="77777777" w:rsidTr="00A466B0">
        <w:tc>
          <w:tcPr>
            <w:tcW w:w="2122" w:type="dxa"/>
          </w:tcPr>
          <w:p w14:paraId="23E46ED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0D7DE091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311CCAB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389945C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B172D86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DFE98D0" w14:textId="77777777" w:rsidTr="00A466B0">
        <w:tc>
          <w:tcPr>
            <w:tcW w:w="2122" w:type="dxa"/>
          </w:tcPr>
          <w:p w14:paraId="1F439AB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Отправитель</w:t>
            </w:r>
          </w:p>
        </w:tc>
        <w:tc>
          <w:tcPr>
            <w:tcW w:w="1564" w:type="dxa"/>
          </w:tcPr>
          <w:p w14:paraId="7F932D3A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</w:tcPr>
          <w:p w14:paraId="4C3B069A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0F791797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38AC6E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4359129" w14:textId="77777777" w:rsidTr="00A466B0">
        <w:tc>
          <w:tcPr>
            <w:tcW w:w="2122" w:type="dxa"/>
          </w:tcPr>
          <w:p w14:paraId="5B39432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3ED2C022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3621A754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441D063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884A83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4BB9DAC" w14:textId="77777777" w:rsidTr="00A466B0">
        <w:tc>
          <w:tcPr>
            <w:tcW w:w="2122" w:type="dxa"/>
          </w:tcPr>
          <w:p w14:paraId="160E833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45CC02EF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3E9968A3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1E4FF894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D00048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E7BDD" w14:paraId="347F03DD" w14:textId="77777777" w:rsidTr="00A466B0">
        <w:tc>
          <w:tcPr>
            <w:tcW w:w="2122" w:type="dxa"/>
          </w:tcPr>
          <w:p w14:paraId="2C9C7A1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0A05B84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187C2EED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F21027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068EDFE" w14:textId="77777777" w:rsidR="00701BCE" w:rsidRPr="00DE7BDD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7A267A1" w14:textId="77777777" w:rsidTr="00A466B0">
        <w:tc>
          <w:tcPr>
            <w:tcW w:w="2122" w:type="dxa"/>
          </w:tcPr>
          <w:p w14:paraId="07C3FFE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Тара</w:t>
            </w:r>
          </w:p>
        </w:tc>
        <w:tc>
          <w:tcPr>
            <w:tcW w:w="1564" w:type="dxa"/>
          </w:tcPr>
          <w:p w14:paraId="053D8A8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1843" w:type="dxa"/>
            <w:vAlign w:val="center"/>
          </w:tcPr>
          <w:p w14:paraId="24F91532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02AEEE11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BEFBFEC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8D775B7" w14:textId="77777777" w:rsidTr="00A466B0">
        <w:tc>
          <w:tcPr>
            <w:tcW w:w="2122" w:type="dxa"/>
          </w:tcPr>
          <w:p w14:paraId="7C6E3A0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Нетто</w:t>
            </w:r>
          </w:p>
        </w:tc>
        <w:tc>
          <w:tcPr>
            <w:tcW w:w="1564" w:type="dxa"/>
          </w:tcPr>
          <w:p w14:paraId="2BB447F5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3E393DDF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350772DF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9CEAD3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0380EEFC" w14:textId="77777777" w:rsidTr="00A466B0">
        <w:tc>
          <w:tcPr>
            <w:tcW w:w="2122" w:type="dxa"/>
          </w:tcPr>
          <w:p w14:paraId="4CCBAE7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Постановка под выгрузку </w:t>
            </w:r>
          </w:p>
        </w:tc>
        <w:tc>
          <w:tcPr>
            <w:tcW w:w="1564" w:type="dxa"/>
          </w:tcPr>
          <w:p w14:paraId="3CF01166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60D8428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637E2CE2" w14:textId="77777777" w:rsidR="00701BCE" w:rsidRPr="008C19C5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7A8CB82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4F031293" w14:textId="77777777" w:rsidTr="00A466B0">
        <w:tc>
          <w:tcPr>
            <w:tcW w:w="2122" w:type="dxa"/>
          </w:tcPr>
          <w:p w14:paraId="045CEC2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Окончание выгрузки</w:t>
            </w:r>
          </w:p>
        </w:tc>
        <w:tc>
          <w:tcPr>
            <w:tcW w:w="1564" w:type="dxa"/>
          </w:tcPr>
          <w:p w14:paraId="7BDB5266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27F51DE6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0188CA5D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77C8020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7DC0BFB4" w14:textId="77777777" w:rsidTr="00A466B0">
        <w:tc>
          <w:tcPr>
            <w:tcW w:w="2122" w:type="dxa"/>
          </w:tcPr>
          <w:p w14:paraId="43EC67C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Примечание</w:t>
            </w:r>
          </w:p>
        </w:tc>
        <w:tc>
          <w:tcPr>
            <w:tcW w:w="1564" w:type="dxa"/>
          </w:tcPr>
          <w:p w14:paraId="5F56C12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1E3C7F96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11F75A7D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59571B5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0E619BDF" w14:textId="77777777" w:rsidTr="00A466B0">
        <w:tc>
          <w:tcPr>
            <w:tcW w:w="2122" w:type="dxa"/>
          </w:tcPr>
          <w:p w14:paraId="66875A3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Приемосдатчик груза и багажа</w:t>
            </w:r>
          </w:p>
        </w:tc>
        <w:tc>
          <w:tcPr>
            <w:tcW w:w="1564" w:type="dxa"/>
          </w:tcPr>
          <w:p w14:paraId="719C091A" w14:textId="77777777" w:rsidR="00701BCE" w:rsidRPr="0007076A" w:rsidRDefault="00701BCE" w:rsidP="00A466B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user1</w:t>
            </w:r>
          </w:p>
        </w:tc>
        <w:tc>
          <w:tcPr>
            <w:tcW w:w="1843" w:type="dxa"/>
          </w:tcPr>
          <w:p w14:paraId="0A161B97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0D2D2E20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194F32EE" w14:textId="77777777" w:rsidR="00701BCE" w:rsidRPr="0071694B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51A57175" w14:textId="77777777" w:rsidR="00701BCE" w:rsidRDefault="00701BCE" w:rsidP="00701BCE">
      <w:pPr>
        <w:jc w:val="center"/>
        <w:rPr>
          <w:rFonts w:ascii="Times New Roman" w:hAnsi="Times New Roman"/>
          <w:b/>
          <w:lang w:val="ru-RU"/>
        </w:rPr>
      </w:pPr>
    </w:p>
    <w:p w14:paraId="52FE7F3A" w14:textId="1191D90D" w:rsidR="00701BCE" w:rsidRDefault="00701BCE" w:rsidP="00701BCE">
      <w:pPr>
        <w:jc w:val="center"/>
        <w:rPr>
          <w:rFonts w:ascii="Times New Roman" w:hAnsi="Times New Roman"/>
          <w:b/>
          <w:lang w:val="ru-RU"/>
        </w:rPr>
      </w:pPr>
      <w:r w:rsidRPr="00186D56">
        <w:rPr>
          <w:rFonts w:ascii="Times New Roman" w:hAnsi="Times New Roman"/>
          <w:b/>
          <w:lang w:val="ru-RU"/>
        </w:rPr>
        <w:t>6.4.5 Отчетная форма «Накладная предприятия ДГ-20 на НГ/ОГ»</w:t>
      </w:r>
    </w:p>
    <w:p w14:paraId="0863B93A" w14:textId="77777777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 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 Данная форма отчета выбирается по прибытию опасных и негабаритных грузов.</w:t>
      </w:r>
    </w:p>
    <w:p w14:paraId="74C5A1C9" w14:textId="77777777" w:rsidR="00701BCE" w:rsidRDefault="00701BCE" w:rsidP="00701BCE">
      <w:pPr>
        <w:rPr>
          <w:lang w:val="ru-RU"/>
        </w:rPr>
      </w:pPr>
    </w:p>
    <w:p w14:paraId="5CDC934E" w14:textId="77777777" w:rsidR="00701BCE" w:rsidRDefault="00701BCE" w:rsidP="00701BCE">
      <w:pPr>
        <w:rPr>
          <w:lang w:val="ru-RU"/>
        </w:rPr>
      </w:pPr>
      <w:r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492DEF6A" wp14:editId="0246A395">
            <wp:extent cx="4963885" cy="4425152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97" cy="445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5B44476E" w14:textId="77777777" w:rsidTr="00A466B0">
        <w:trPr>
          <w:tblHeader/>
        </w:trPr>
        <w:tc>
          <w:tcPr>
            <w:tcW w:w="2122" w:type="dxa"/>
          </w:tcPr>
          <w:p w14:paraId="150BF7C6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072D11A5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670A8895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1A26AB53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588757E8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397C29C6" w14:textId="77777777" w:rsidTr="00A466B0">
        <w:tc>
          <w:tcPr>
            <w:tcW w:w="2122" w:type="dxa"/>
          </w:tcPr>
          <w:p w14:paraId="6575333B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5C3B4A54" w14:textId="77777777" w:rsidR="00701BCE" w:rsidRPr="000067E5" w:rsidRDefault="00701BCE" w:rsidP="00A466B0">
            <w:pPr>
              <w:jc w:val="center"/>
            </w:pPr>
            <w:r w:rsidRPr="000067E5">
              <w:t>2</w:t>
            </w:r>
          </w:p>
        </w:tc>
        <w:tc>
          <w:tcPr>
            <w:tcW w:w="1843" w:type="dxa"/>
          </w:tcPr>
          <w:p w14:paraId="699F67EF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2363197D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2BD585D6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D36AE1" w14:paraId="043643AC" w14:textId="77777777" w:rsidTr="00A466B0">
        <w:tc>
          <w:tcPr>
            <w:tcW w:w="2122" w:type="dxa"/>
          </w:tcPr>
          <w:p w14:paraId="6B5B724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Заадресовка груза </w:t>
            </w:r>
          </w:p>
          <w:p w14:paraId="2E3B4C4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</w:t>
            </w:r>
          </w:p>
        </w:tc>
        <w:tc>
          <w:tcPr>
            <w:tcW w:w="1564" w:type="dxa"/>
          </w:tcPr>
          <w:p w14:paraId="33EB2FC4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dat_zaadr</w:t>
            </w:r>
          </w:p>
        </w:tc>
        <w:tc>
          <w:tcPr>
            <w:tcW w:w="1843" w:type="dxa"/>
          </w:tcPr>
          <w:p w14:paraId="60944D77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04C57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346CB136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8D73C6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2C246EA3" w14:textId="77777777" w:rsidTr="00A466B0">
        <w:tc>
          <w:tcPr>
            <w:tcW w:w="2122" w:type="dxa"/>
          </w:tcPr>
          <w:p w14:paraId="30CECCB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Накладная </w:t>
            </w:r>
          </w:p>
        </w:tc>
        <w:tc>
          <w:tcPr>
            <w:tcW w:w="1564" w:type="dxa"/>
          </w:tcPr>
          <w:p w14:paraId="088F666A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color w:val="000000"/>
                <w:sz w:val="20"/>
                <w:szCs w:val="20"/>
              </w:rPr>
              <w:t>nom_dg_20</w:t>
            </w:r>
          </w:p>
        </w:tc>
        <w:tc>
          <w:tcPr>
            <w:tcW w:w="1843" w:type="dxa"/>
          </w:tcPr>
          <w:p w14:paraId="0058A842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43BA4D8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5F2FED8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lastRenderedPageBreak/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4CB7397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lastRenderedPageBreak/>
              <w:t xml:space="preserve">Нумерацию с началом каждого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lastRenderedPageBreak/>
              <w:t xml:space="preserve">нового календарного </w:t>
            </w:r>
            <w:r w:rsidRPr="00DE45E2">
              <w:rPr>
                <w:rFonts w:ascii="Arial" w:hAnsi="Arial" w:cs="Arial"/>
                <w:sz w:val="18"/>
                <w:szCs w:val="18"/>
                <w:lang w:val="ru-RU"/>
              </w:rPr>
              <w:t>месяца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начинать с «1»</w:t>
            </w:r>
          </w:p>
        </w:tc>
      </w:tr>
      <w:tr w:rsidR="00701BCE" w:rsidRPr="00D36AE1" w14:paraId="2C7743C9" w14:textId="77777777" w:rsidTr="00A466B0">
        <w:tc>
          <w:tcPr>
            <w:tcW w:w="2122" w:type="dxa"/>
          </w:tcPr>
          <w:p w14:paraId="0CB525F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Ведомость прибытия грузов №</w:t>
            </w:r>
          </w:p>
        </w:tc>
        <w:tc>
          <w:tcPr>
            <w:tcW w:w="1564" w:type="dxa"/>
          </w:tcPr>
          <w:p w14:paraId="1C7EBB98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44EF6C8B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3023DE6C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B18AB7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9F220DF" w14:textId="77777777" w:rsidTr="00A466B0">
        <w:tc>
          <w:tcPr>
            <w:tcW w:w="2122" w:type="dxa"/>
          </w:tcPr>
          <w:p w14:paraId="76702F3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назначения</w:t>
            </w:r>
          </w:p>
        </w:tc>
        <w:tc>
          <w:tcPr>
            <w:tcW w:w="1564" w:type="dxa"/>
          </w:tcPr>
          <w:p w14:paraId="48CF34FB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st_zavod</w:t>
            </w:r>
          </w:p>
        </w:tc>
        <w:tc>
          <w:tcPr>
            <w:tcW w:w="1843" w:type="dxa"/>
          </w:tcPr>
          <w:p w14:paraId="5030546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6923D23B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E450C3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комбината</w:t>
            </w:r>
          </w:p>
        </w:tc>
      </w:tr>
      <w:tr w:rsidR="00701BCE" w:rsidRPr="00D36AE1" w14:paraId="3BFA0CC5" w14:textId="77777777" w:rsidTr="00A466B0">
        <w:tc>
          <w:tcPr>
            <w:tcW w:w="2122" w:type="dxa"/>
          </w:tcPr>
          <w:p w14:paraId="38E4002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Место выгрузки</w:t>
            </w:r>
          </w:p>
        </w:tc>
        <w:tc>
          <w:tcPr>
            <w:tcW w:w="1564" w:type="dxa"/>
          </w:tcPr>
          <w:p w14:paraId="1DE5A1C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0D7CBE3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059B0DAB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86814F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 получатель</w:t>
            </w:r>
          </w:p>
        </w:tc>
      </w:tr>
      <w:tr w:rsidR="00701BCE" w:rsidRPr="00D36AE1" w14:paraId="292910C8" w14:textId="77777777" w:rsidTr="00A466B0">
        <w:tc>
          <w:tcPr>
            <w:tcW w:w="2122" w:type="dxa"/>
          </w:tcPr>
          <w:p w14:paraId="02C8B9C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Род груза</w:t>
            </w:r>
          </w:p>
        </w:tc>
        <w:tc>
          <w:tcPr>
            <w:tcW w:w="1564" w:type="dxa"/>
          </w:tcPr>
          <w:p w14:paraId="698B194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0067E5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18565FF1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44AB572C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C3C1CC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3C37B3F" w14:textId="77777777" w:rsidTr="00A466B0">
        <w:tc>
          <w:tcPr>
            <w:tcW w:w="2122" w:type="dxa"/>
          </w:tcPr>
          <w:p w14:paraId="2775805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61C8EEC8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0067E5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747D4772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052AC39F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49F711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00BB3C6" w14:textId="77777777" w:rsidTr="00A466B0">
        <w:tc>
          <w:tcPr>
            <w:tcW w:w="2122" w:type="dxa"/>
          </w:tcPr>
          <w:p w14:paraId="7D5BD03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Отправитель</w:t>
            </w:r>
          </w:p>
        </w:tc>
        <w:tc>
          <w:tcPr>
            <w:tcW w:w="1564" w:type="dxa"/>
          </w:tcPr>
          <w:p w14:paraId="464FADE3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</w:tcPr>
          <w:p w14:paraId="79CECA7B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0D3ADBE7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612F34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FA9F951" w14:textId="77777777" w:rsidTr="00A466B0">
        <w:tc>
          <w:tcPr>
            <w:tcW w:w="2122" w:type="dxa"/>
          </w:tcPr>
          <w:p w14:paraId="1BFC89A0" w14:textId="77777777" w:rsidR="00701BCE" w:rsidRPr="008277C3" w:rsidRDefault="00701BCE" w:rsidP="00A466B0">
            <w:pPr>
              <w:rPr>
                <w:color w:val="000000"/>
              </w:rPr>
            </w:pPr>
            <w:r>
              <w:rPr>
                <w:color w:val="000000"/>
              </w:rPr>
              <w:t>Опасность</w:t>
            </w:r>
          </w:p>
        </w:tc>
        <w:tc>
          <w:tcPr>
            <w:tcW w:w="1564" w:type="dxa"/>
          </w:tcPr>
          <w:p w14:paraId="423878A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1843" w:type="dxa"/>
          </w:tcPr>
          <w:p w14:paraId="0B7A2525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67EFBAE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B714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E3290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341A380" w14:textId="77777777" w:rsidTr="00A466B0">
        <w:tc>
          <w:tcPr>
            <w:tcW w:w="2122" w:type="dxa"/>
          </w:tcPr>
          <w:p w14:paraId="06CE510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Класс</w:t>
            </w:r>
          </w:p>
        </w:tc>
        <w:tc>
          <w:tcPr>
            <w:tcW w:w="1564" w:type="dxa"/>
          </w:tcPr>
          <w:p w14:paraId="340625C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sz w:val="18"/>
                <w:szCs w:val="18"/>
              </w:rPr>
              <w:t>Danger_cl</w:t>
            </w:r>
          </w:p>
        </w:tc>
        <w:tc>
          <w:tcPr>
            <w:tcW w:w="1843" w:type="dxa"/>
          </w:tcPr>
          <w:p w14:paraId="6AE4D0CF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 xml:space="preserve">nvarchar </w:t>
            </w:r>
            <w:r w:rsidRPr="00343E47">
              <w:rPr>
                <w:rFonts w:cs="Calibri"/>
                <w:sz w:val="20"/>
                <w:szCs w:val="20"/>
              </w:rPr>
              <w:t>(</w:t>
            </w:r>
            <w:r>
              <w:rPr>
                <w:rFonts w:cs="Calibri"/>
                <w:sz w:val="20"/>
                <w:szCs w:val="20"/>
                <w:lang w:val="ru-RU"/>
              </w:rPr>
              <w:t>10</w:t>
            </w:r>
            <w:r w:rsidRPr="00343E4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72B7CE6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B714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A636C6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FEE8434" w14:textId="77777777" w:rsidTr="00A466B0">
        <w:tc>
          <w:tcPr>
            <w:tcW w:w="2122" w:type="dxa"/>
          </w:tcPr>
          <w:p w14:paraId="282A2C4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ЗПУ</w:t>
            </w:r>
          </w:p>
        </w:tc>
        <w:tc>
          <w:tcPr>
            <w:tcW w:w="1564" w:type="dxa"/>
          </w:tcPr>
          <w:p w14:paraId="74F29F20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zpu</w:t>
            </w:r>
          </w:p>
        </w:tc>
        <w:tc>
          <w:tcPr>
            <w:tcW w:w="1843" w:type="dxa"/>
          </w:tcPr>
          <w:p w14:paraId="1ACF72F5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 xml:space="preserve">nvarchar </w:t>
            </w:r>
            <w:r w:rsidRPr="00343E47">
              <w:rPr>
                <w:rFonts w:cs="Calibri"/>
                <w:sz w:val="20"/>
                <w:szCs w:val="20"/>
              </w:rPr>
              <w:t>(</w:t>
            </w:r>
            <w:r>
              <w:rPr>
                <w:rFonts w:cs="Calibri"/>
                <w:sz w:val="20"/>
                <w:szCs w:val="20"/>
                <w:lang w:val="ru-RU"/>
              </w:rPr>
              <w:t>30</w:t>
            </w:r>
            <w:r w:rsidRPr="00343E4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2379DCE0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B714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51B35E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7558C299" w14:textId="77777777" w:rsidTr="00A466B0">
        <w:tc>
          <w:tcPr>
            <w:tcW w:w="2122" w:type="dxa"/>
          </w:tcPr>
          <w:p w14:paraId="0C5290B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56867D71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00874467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6057C98E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2DC37E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8A7096F" w14:textId="77777777" w:rsidTr="00A466B0">
        <w:tc>
          <w:tcPr>
            <w:tcW w:w="2122" w:type="dxa"/>
          </w:tcPr>
          <w:p w14:paraId="692E5E3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32E06C52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66A85C8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63F39A76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37989C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E7BDD" w14:paraId="39E02F00" w14:textId="77777777" w:rsidTr="00A466B0">
        <w:tc>
          <w:tcPr>
            <w:tcW w:w="2122" w:type="dxa"/>
          </w:tcPr>
          <w:p w14:paraId="7B21AA0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558401E4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444968B6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4F42E2A3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3FD5CDB" w14:textId="77777777" w:rsidR="00701BCE" w:rsidRPr="00DE7BDD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83EA1DC" w14:textId="77777777" w:rsidTr="00A466B0">
        <w:tc>
          <w:tcPr>
            <w:tcW w:w="2122" w:type="dxa"/>
          </w:tcPr>
          <w:p w14:paraId="6877ECF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Тара</w:t>
            </w:r>
          </w:p>
        </w:tc>
        <w:tc>
          <w:tcPr>
            <w:tcW w:w="1564" w:type="dxa"/>
          </w:tcPr>
          <w:p w14:paraId="5BCB8584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1843" w:type="dxa"/>
            <w:vAlign w:val="center"/>
          </w:tcPr>
          <w:p w14:paraId="29CE1077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615A7434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628D9F6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1CFB610" w14:textId="77777777" w:rsidTr="00A466B0">
        <w:tc>
          <w:tcPr>
            <w:tcW w:w="2122" w:type="dxa"/>
          </w:tcPr>
          <w:p w14:paraId="25D4598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Нетто</w:t>
            </w:r>
          </w:p>
        </w:tc>
        <w:tc>
          <w:tcPr>
            <w:tcW w:w="1564" w:type="dxa"/>
          </w:tcPr>
          <w:p w14:paraId="5E7C4DE3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61C4EB3C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5A813A9B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AB2360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264E3C39" w14:textId="77777777" w:rsidTr="00A466B0">
        <w:tc>
          <w:tcPr>
            <w:tcW w:w="2122" w:type="dxa"/>
          </w:tcPr>
          <w:p w14:paraId="68883F8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Постановка под выгрузку </w:t>
            </w:r>
          </w:p>
        </w:tc>
        <w:tc>
          <w:tcPr>
            <w:tcW w:w="1564" w:type="dxa"/>
          </w:tcPr>
          <w:p w14:paraId="4DFA1554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0E1117F4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40D0965A" w14:textId="77777777" w:rsidR="00701BCE" w:rsidRPr="008C19C5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1D24C2B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08791FF3" w14:textId="77777777" w:rsidTr="00A466B0">
        <w:tc>
          <w:tcPr>
            <w:tcW w:w="2122" w:type="dxa"/>
          </w:tcPr>
          <w:p w14:paraId="22691F7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Окончание выгрузки</w:t>
            </w:r>
          </w:p>
        </w:tc>
        <w:tc>
          <w:tcPr>
            <w:tcW w:w="1564" w:type="dxa"/>
          </w:tcPr>
          <w:p w14:paraId="35E8DA0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4100B7BA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5395201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1AFD74D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768C5902" w14:textId="77777777" w:rsidTr="00A466B0">
        <w:tc>
          <w:tcPr>
            <w:tcW w:w="2122" w:type="dxa"/>
          </w:tcPr>
          <w:p w14:paraId="29CB62B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Примечание</w:t>
            </w:r>
          </w:p>
        </w:tc>
        <w:tc>
          <w:tcPr>
            <w:tcW w:w="1564" w:type="dxa"/>
          </w:tcPr>
          <w:p w14:paraId="7A965A6B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7517C290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2B900CB8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5044B2C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471DF1BF" w14:textId="77777777" w:rsidTr="00A466B0">
        <w:tc>
          <w:tcPr>
            <w:tcW w:w="2122" w:type="dxa"/>
          </w:tcPr>
          <w:p w14:paraId="013F8935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Приемосдатчик груза и багажа</w:t>
            </w:r>
          </w:p>
        </w:tc>
        <w:tc>
          <w:tcPr>
            <w:tcW w:w="1564" w:type="dxa"/>
          </w:tcPr>
          <w:p w14:paraId="7D7F63E2" w14:textId="77777777" w:rsidR="00701BCE" w:rsidRPr="0007076A" w:rsidRDefault="00701BCE" w:rsidP="00A466B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user1</w:t>
            </w:r>
          </w:p>
        </w:tc>
        <w:tc>
          <w:tcPr>
            <w:tcW w:w="1843" w:type="dxa"/>
          </w:tcPr>
          <w:p w14:paraId="1B27C6B2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5FFE67C3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3DDFA085" w14:textId="77777777" w:rsidR="00701BCE" w:rsidRPr="0071694B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62D007A6" w14:textId="77777777" w:rsidR="00701BCE" w:rsidRDefault="00701BCE" w:rsidP="00701BCE">
      <w:pPr>
        <w:ind w:firstLine="708"/>
        <w:rPr>
          <w:rFonts w:ascii="Times New Roman" w:hAnsi="Times New Roman"/>
          <w:b/>
          <w:lang w:val="ru-RU"/>
        </w:rPr>
      </w:pPr>
    </w:p>
    <w:p w14:paraId="61C24E49" w14:textId="77777777" w:rsidR="00701BCE" w:rsidRPr="00310575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3062D1">
        <w:rPr>
          <w:rFonts w:ascii="Times New Roman" w:hAnsi="Times New Roman"/>
          <w:b/>
          <w:lang w:val="ru-RU"/>
        </w:rPr>
        <w:t>6</w:t>
      </w:r>
      <w:r>
        <w:rPr>
          <w:rFonts w:ascii="Times New Roman" w:hAnsi="Times New Roman"/>
          <w:b/>
          <w:lang w:val="ru-RU"/>
        </w:rPr>
        <w:t xml:space="preserve">.4.6 </w:t>
      </w:r>
      <w:commentRangeStart w:id="2711"/>
      <w:r>
        <w:rPr>
          <w:rFonts w:ascii="Times New Roman" w:hAnsi="Times New Roman"/>
          <w:b/>
          <w:lang w:val="ru-RU"/>
        </w:rPr>
        <w:t>Отчет с данными о перевеске</w:t>
      </w:r>
      <w:commentRangeEnd w:id="2711"/>
      <w:r w:rsidR="000C413A">
        <w:rPr>
          <w:rStyle w:val="aff2"/>
        </w:rPr>
        <w:commentReference w:id="2711"/>
      </w:r>
    </w:p>
    <w:p w14:paraId="76421E55" w14:textId="77777777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 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 xml:space="preserve">. </w:t>
      </w:r>
    </w:p>
    <w:p w14:paraId="61929E95" w14:textId="77777777" w:rsidR="00701BCE" w:rsidRDefault="00701BCE" w:rsidP="00701BCE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AFE3815" wp14:editId="35BA7D3C">
            <wp:extent cx="5986781" cy="386861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70" cy="386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B622" w14:textId="77777777" w:rsidR="00701BCE" w:rsidRDefault="00701BCE" w:rsidP="00701BCE">
      <w:pPr>
        <w:rPr>
          <w:lang w:val="ru-RU"/>
        </w:rPr>
      </w:pPr>
    </w:p>
    <w:p w14:paraId="718A27CA" w14:textId="7A56159F" w:rsidR="00701BCE" w:rsidRDefault="00701BCE" w:rsidP="00701BCE">
      <w:pPr>
        <w:ind w:firstLine="708"/>
        <w:rPr>
          <w:rFonts w:ascii="Times New Roman" w:hAnsi="Times New Roman"/>
          <w:lang w:val="ru-RU"/>
        </w:rPr>
      </w:pPr>
      <w:r w:rsidRPr="003062D1">
        <w:rPr>
          <w:rFonts w:ascii="Times New Roman" w:hAnsi="Times New Roman"/>
          <w:lang w:val="ru-RU"/>
        </w:rPr>
        <w:t>Предусмотреть итоговые данные отдельно по каждой накладной в поезде (вес по документу, вес по перевеске, разница)</w:t>
      </w:r>
    </w:p>
    <w:p w14:paraId="5C2570BC" w14:textId="77777777" w:rsidR="00701BCE" w:rsidRDefault="00701BCE" w:rsidP="00701BCE">
      <w:pPr>
        <w:ind w:firstLine="708"/>
        <w:rPr>
          <w:rFonts w:ascii="Times New Roman" w:hAnsi="Times New Roman"/>
          <w:lang w:val="ru-RU"/>
        </w:rPr>
      </w:pP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5B72AA1C" w14:textId="77777777" w:rsidTr="00A466B0">
        <w:trPr>
          <w:tblHeader/>
        </w:trPr>
        <w:tc>
          <w:tcPr>
            <w:tcW w:w="2122" w:type="dxa"/>
          </w:tcPr>
          <w:p w14:paraId="2362BBFB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1DD2644D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2B5EA8D4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697F9219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5E14B50D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26B9D628" w14:textId="77777777" w:rsidTr="00A466B0">
        <w:tc>
          <w:tcPr>
            <w:tcW w:w="2122" w:type="dxa"/>
          </w:tcPr>
          <w:p w14:paraId="58F4CDB6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42849B47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7445DCAA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372F58D9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2E7056AC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3551AA" w14:paraId="124B4196" w14:textId="77777777" w:rsidTr="00A466B0">
        <w:tc>
          <w:tcPr>
            <w:tcW w:w="2122" w:type="dxa"/>
          </w:tcPr>
          <w:p w14:paraId="425995EC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отчета с данными о перевеске</w:t>
            </w:r>
          </w:p>
        </w:tc>
        <w:tc>
          <w:tcPr>
            <w:tcW w:w="1564" w:type="dxa"/>
          </w:tcPr>
          <w:p w14:paraId="01D94CF7" w14:textId="77777777" w:rsidR="00701BCE" w:rsidRPr="00310575" w:rsidRDefault="00701BCE" w:rsidP="00A466B0">
            <w:pPr>
              <w:jc w:val="center"/>
              <w:rPr>
                <w:color w:val="000000"/>
                <w:sz w:val="20"/>
                <w:szCs w:val="20"/>
              </w:rPr>
            </w:pPr>
            <w:r w:rsidRPr="00310575">
              <w:rPr>
                <w:color w:val="000000"/>
                <w:sz w:val="20"/>
                <w:szCs w:val="20"/>
              </w:rPr>
              <w:t>nom_</w:t>
            </w:r>
            <w:r>
              <w:rPr>
                <w:color w:val="000000"/>
                <w:sz w:val="20"/>
                <w:szCs w:val="20"/>
              </w:rPr>
              <w:t>ves</w:t>
            </w:r>
            <w:r w:rsidRPr="00310575">
              <w:rPr>
                <w:color w:val="000000"/>
                <w:sz w:val="20"/>
                <w:szCs w:val="20"/>
              </w:rPr>
              <w:t>_gr</w:t>
            </w:r>
          </w:p>
        </w:tc>
        <w:tc>
          <w:tcPr>
            <w:tcW w:w="1843" w:type="dxa"/>
          </w:tcPr>
          <w:p w14:paraId="086A4520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6FEA823D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1293560A" w14:textId="77777777" w:rsidR="00701BCE" w:rsidRPr="00F63713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395879F3" w14:textId="77777777" w:rsidR="00701BCE" w:rsidRPr="00F63713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Нумерацию с началом каждого нового календарного года начинать с «1»</w:t>
            </w:r>
          </w:p>
        </w:tc>
      </w:tr>
      <w:tr w:rsidR="00701BCE" w:rsidRPr="00D36AE1" w14:paraId="02EB6E0A" w14:textId="77777777" w:rsidTr="00A466B0">
        <w:tc>
          <w:tcPr>
            <w:tcW w:w="2122" w:type="dxa"/>
          </w:tcPr>
          <w:p w14:paraId="6C1FD6F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прибытия</w:t>
            </w:r>
          </w:p>
        </w:tc>
        <w:tc>
          <w:tcPr>
            <w:tcW w:w="1564" w:type="dxa"/>
          </w:tcPr>
          <w:p w14:paraId="1C864913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stn</w:t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  <w:t>_pr</w:t>
            </w:r>
          </w:p>
        </w:tc>
        <w:tc>
          <w:tcPr>
            <w:tcW w:w="1843" w:type="dxa"/>
          </w:tcPr>
          <w:p w14:paraId="66AE303F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NVARCHAR(20)</w:t>
            </w:r>
          </w:p>
        </w:tc>
        <w:tc>
          <w:tcPr>
            <w:tcW w:w="2557" w:type="dxa"/>
          </w:tcPr>
          <w:p w14:paraId="437DD2A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D0639F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69AAB29" w14:textId="77777777" w:rsidTr="00A466B0">
        <w:tc>
          <w:tcPr>
            <w:tcW w:w="2122" w:type="dxa"/>
          </w:tcPr>
          <w:p w14:paraId="1CE921E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поезда</w:t>
            </w:r>
          </w:p>
        </w:tc>
        <w:tc>
          <w:tcPr>
            <w:tcW w:w="1564" w:type="dxa"/>
          </w:tcPr>
          <w:p w14:paraId="36C6F543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numb_p</w:t>
            </w:r>
          </w:p>
        </w:tc>
        <w:tc>
          <w:tcPr>
            <w:tcW w:w="1843" w:type="dxa"/>
          </w:tcPr>
          <w:p w14:paraId="09BBE15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CHAR (5)</w:t>
            </w:r>
          </w:p>
        </w:tc>
        <w:tc>
          <w:tcPr>
            <w:tcW w:w="2557" w:type="dxa"/>
          </w:tcPr>
          <w:p w14:paraId="07C14DFB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DD95B9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3A3AFC3" w14:textId="77777777" w:rsidTr="00A466B0">
        <w:tc>
          <w:tcPr>
            <w:tcW w:w="2122" w:type="dxa"/>
          </w:tcPr>
          <w:p w14:paraId="66A5036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Прибытие</w:t>
            </w:r>
          </w:p>
        </w:tc>
        <w:tc>
          <w:tcPr>
            <w:tcW w:w="1564" w:type="dxa"/>
          </w:tcPr>
          <w:p w14:paraId="6381945C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dat_p</w:t>
            </w:r>
          </w:p>
        </w:tc>
        <w:tc>
          <w:tcPr>
            <w:tcW w:w="1843" w:type="dxa"/>
          </w:tcPr>
          <w:p w14:paraId="7D2581DB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22F3B91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B10EEB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0AEC215" w14:textId="77777777" w:rsidTr="00A466B0">
        <w:tc>
          <w:tcPr>
            <w:tcW w:w="2122" w:type="dxa"/>
          </w:tcPr>
          <w:p w14:paraId="499AA34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</w:t>
            </w:r>
          </w:p>
        </w:tc>
        <w:tc>
          <w:tcPr>
            <w:tcW w:w="1564" w:type="dxa"/>
          </w:tcPr>
          <w:p w14:paraId="4C76DA05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0696DBF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64826182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8E3A7F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D22950C" w14:textId="77777777" w:rsidTr="00A466B0">
        <w:tc>
          <w:tcPr>
            <w:tcW w:w="2122" w:type="dxa"/>
          </w:tcPr>
          <w:p w14:paraId="5B589172" w14:textId="77777777" w:rsidR="00701BCE" w:rsidRPr="00F47D17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п/п</w:t>
            </w:r>
          </w:p>
        </w:tc>
        <w:tc>
          <w:tcPr>
            <w:tcW w:w="1564" w:type="dxa"/>
          </w:tcPr>
          <w:p w14:paraId="6FD098E1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nom_sort</w:t>
            </w:r>
          </w:p>
        </w:tc>
        <w:tc>
          <w:tcPr>
            <w:tcW w:w="1843" w:type="dxa"/>
          </w:tcPr>
          <w:p w14:paraId="3085E11B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1B199BE8" w14:textId="77777777" w:rsidR="00701BCE" w:rsidRPr="00102576" w:rsidRDefault="00701BCE" w:rsidP="00A466B0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07ED79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F735505" w14:textId="77777777" w:rsidTr="00A466B0">
        <w:tc>
          <w:tcPr>
            <w:tcW w:w="2122" w:type="dxa"/>
          </w:tcPr>
          <w:p w14:paraId="12BCE699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A1281A">
              <w:rPr>
                <w:color w:val="000000"/>
                <w:sz w:val="22"/>
                <w:szCs w:val="22"/>
                <w:lang w:val="ru-RU"/>
              </w:rPr>
              <w:t>Грузоподъемность</w:t>
            </w:r>
          </w:p>
        </w:tc>
        <w:tc>
          <w:tcPr>
            <w:tcW w:w="1564" w:type="dxa"/>
          </w:tcPr>
          <w:p w14:paraId="73E72B02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gruzp</w:t>
            </w:r>
          </w:p>
        </w:tc>
        <w:tc>
          <w:tcPr>
            <w:tcW w:w="1843" w:type="dxa"/>
          </w:tcPr>
          <w:p w14:paraId="0669EB1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(3,1)</w:t>
            </w:r>
          </w:p>
        </w:tc>
        <w:tc>
          <w:tcPr>
            <w:tcW w:w="2557" w:type="dxa"/>
          </w:tcPr>
          <w:p w14:paraId="286D3C8F" w14:textId="77777777" w:rsidR="00701BCE" w:rsidRPr="00DA1B6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1B8F3F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6AEF558" w14:textId="77777777" w:rsidTr="00A466B0">
        <w:tc>
          <w:tcPr>
            <w:tcW w:w="2122" w:type="dxa"/>
          </w:tcPr>
          <w:p w14:paraId="76916CF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Вес, тн</w:t>
            </w:r>
          </w:p>
        </w:tc>
        <w:tc>
          <w:tcPr>
            <w:tcW w:w="1564" w:type="dxa"/>
          </w:tcPr>
          <w:p w14:paraId="440D5F5F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5010A93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2A3947F4" w14:textId="77777777" w:rsidR="00701BCE" w:rsidRPr="00DA1B6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8A175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7E429ACF" w14:textId="77777777" w:rsidTr="00A466B0">
        <w:tc>
          <w:tcPr>
            <w:tcW w:w="2122" w:type="dxa"/>
          </w:tcPr>
          <w:p w14:paraId="7107116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перевеске,т</w:t>
            </w:r>
          </w:p>
        </w:tc>
        <w:tc>
          <w:tcPr>
            <w:tcW w:w="1564" w:type="dxa"/>
          </w:tcPr>
          <w:p w14:paraId="37336D7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vesg_per</w:t>
            </w:r>
            <w:r w:rsidRPr="000067E5">
              <w:rPr>
                <w:rFonts w:cs="Calibri"/>
                <w:color w:val="000000"/>
                <w:sz w:val="20"/>
                <w:szCs w:val="20"/>
              </w:rPr>
              <w:softHyphen/>
            </w:r>
          </w:p>
        </w:tc>
        <w:tc>
          <w:tcPr>
            <w:tcW w:w="1843" w:type="dxa"/>
          </w:tcPr>
          <w:p w14:paraId="4AFC42E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804C57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2557" w:type="dxa"/>
          </w:tcPr>
          <w:p w14:paraId="4AA07B3A" w14:textId="77777777" w:rsidR="00701BCE" w:rsidRPr="00DA1B6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9A446F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23103483" w14:textId="77777777" w:rsidTr="00A466B0">
        <w:tc>
          <w:tcPr>
            <w:tcW w:w="2122" w:type="dxa"/>
          </w:tcPr>
          <w:p w14:paraId="5C3A02C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Разница,тн</w:t>
            </w:r>
          </w:p>
        </w:tc>
        <w:tc>
          <w:tcPr>
            <w:tcW w:w="1564" w:type="dxa"/>
          </w:tcPr>
          <w:p w14:paraId="3889E882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otkl_ves</w:t>
            </w:r>
          </w:p>
        </w:tc>
        <w:tc>
          <w:tcPr>
            <w:tcW w:w="1843" w:type="dxa"/>
          </w:tcPr>
          <w:p w14:paraId="1DA99700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804C57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2557" w:type="dxa"/>
          </w:tcPr>
          <w:p w14:paraId="0E129154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Автоматически</w:t>
            </w:r>
          </w:p>
        </w:tc>
        <w:tc>
          <w:tcPr>
            <w:tcW w:w="1984" w:type="dxa"/>
          </w:tcPr>
          <w:p w14:paraId="795DEB13" w14:textId="77777777" w:rsidR="00701BCE" w:rsidRPr="0071694B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Разница веса по перевески и данных по весу с ж.д. накладной</w:t>
            </w:r>
          </w:p>
        </w:tc>
      </w:tr>
      <w:tr w:rsidR="00701BCE" w:rsidRPr="00D36AE1" w14:paraId="2487AE60" w14:textId="77777777" w:rsidTr="00A466B0">
        <w:tc>
          <w:tcPr>
            <w:tcW w:w="2122" w:type="dxa"/>
          </w:tcPr>
          <w:p w14:paraId="3FBB3BC3" w14:textId="77777777" w:rsidR="00701BCE" w:rsidRPr="00A1281A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lang w:val="ru-RU"/>
              </w:rPr>
              <w:t>Род</w:t>
            </w:r>
          </w:p>
        </w:tc>
        <w:tc>
          <w:tcPr>
            <w:tcW w:w="1564" w:type="dxa"/>
          </w:tcPr>
          <w:p w14:paraId="0CF08E32" w14:textId="77777777" w:rsidR="00701BCE" w:rsidRPr="0071694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rod</w:t>
            </w:r>
            <w:r w:rsidRPr="0071694B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t>vag</w:t>
            </w:r>
          </w:p>
        </w:tc>
        <w:tc>
          <w:tcPr>
            <w:tcW w:w="1843" w:type="dxa"/>
          </w:tcPr>
          <w:p w14:paraId="038BCC4A" w14:textId="77777777" w:rsidR="00701BCE" w:rsidRPr="0071694B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71694B">
              <w:rPr>
                <w:rFonts w:cs="Calibri"/>
                <w:sz w:val="20"/>
                <w:szCs w:val="20"/>
                <w:lang w:val="ru-RU"/>
              </w:rPr>
              <w:t xml:space="preserve"> (3)</w:t>
            </w:r>
          </w:p>
        </w:tc>
        <w:tc>
          <w:tcPr>
            <w:tcW w:w="2557" w:type="dxa"/>
          </w:tcPr>
          <w:p w14:paraId="2528E83C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D6205D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A2FB53A" w14:textId="77777777" w:rsidTr="00A466B0">
        <w:tc>
          <w:tcPr>
            <w:tcW w:w="2122" w:type="dxa"/>
          </w:tcPr>
          <w:p w14:paraId="0439707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2A9C6C09" w14:textId="77777777" w:rsidR="00701BCE" w:rsidRPr="0071694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4DE950D6" w14:textId="77777777" w:rsidR="00701BCE" w:rsidRPr="0071694B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71694B">
              <w:rPr>
                <w:rFonts w:cs="Calibri"/>
                <w:sz w:val="20"/>
                <w:szCs w:val="20"/>
                <w:lang w:val="ru-RU"/>
              </w:rPr>
              <w:t xml:space="preserve"> (8)</w:t>
            </w:r>
          </w:p>
        </w:tc>
        <w:tc>
          <w:tcPr>
            <w:tcW w:w="2557" w:type="dxa"/>
          </w:tcPr>
          <w:p w14:paraId="0ACF0B18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3E95A0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3678549" w14:textId="77777777" w:rsidTr="00A466B0">
        <w:tc>
          <w:tcPr>
            <w:tcW w:w="2122" w:type="dxa"/>
          </w:tcPr>
          <w:p w14:paraId="4348677C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4BB6CBB9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3EB26394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5CA309C4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5BA9EB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F20F198" w14:textId="77777777" w:rsidTr="00A466B0">
        <w:tc>
          <w:tcPr>
            <w:tcW w:w="2122" w:type="dxa"/>
          </w:tcPr>
          <w:p w14:paraId="0570FAF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</w:t>
            </w:r>
          </w:p>
        </w:tc>
        <w:tc>
          <w:tcPr>
            <w:tcW w:w="1564" w:type="dxa"/>
          </w:tcPr>
          <w:p w14:paraId="5A59A1F6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3BA74358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1ACF4CC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DC2396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27F0C7B" w14:textId="77777777" w:rsidTr="00A466B0">
        <w:tc>
          <w:tcPr>
            <w:tcW w:w="2122" w:type="dxa"/>
          </w:tcPr>
          <w:p w14:paraId="6DE1318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Станция отправления</w:t>
            </w:r>
          </w:p>
        </w:tc>
        <w:tc>
          <w:tcPr>
            <w:tcW w:w="1564" w:type="dxa"/>
          </w:tcPr>
          <w:p w14:paraId="7335012B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537AD09F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29A2434C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0FC84C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1AFD929" w14:textId="77777777" w:rsidTr="00A466B0">
        <w:tc>
          <w:tcPr>
            <w:tcW w:w="2122" w:type="dxa"/>
          </w:tcPr>
          <w:p w14:paraId="5F0E8F0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Оператор</w:t>
            </w:r>
          </w:p>
        </w:tc>
        <w:tc>
          <w:tcPr>
            <w:tcW w:w="1564" w:type="dxa"/>
          </w:tcPr>
          <w:p w14:paraId="4C917F78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1843" w:type="dxa"/>
          </w:tcPr>
          <w:p w14:paraId="04D40879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2557" w:type="dxa"/>
          </w:tcPr>
          <w:p w14:paraId="5555B052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35A13A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5E2789E" w14:textId="77777777" w:rsidTr="00A466B0">
        <w:tc>
          <w:tcPr>
            <w:tcW w:w="2122" w:type="dxa"/>
          </w:tcPr>
          <w:p w14:paraId="122AD34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Собственник</w:t>
            </w:r>
          </w:p>
        </w:tc>
        <w:tc>
          <w:tcPr>
            <w:tcW w:w="1564" w:type="dxa"/>
          </w:tcPr>
          <w:p w14:paraId="0FF865BF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name_firm_owner</w:t>
            </w:r>
          </w:p>
        </w:tc>
        <w:tc>
          <w:tcPr>
            <w:tcW w:w="1843" w:type="dxa"/>
            <w:vAlign w:val="center"/>
          </w:tcPr>
          <w:p w14:paraId="47641C24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6985D0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E36C2F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3AD399F" w14:textId="77777777" w:rsidTr="00A466B0">
        <w:tc>
          <w:tcPr>
            <w:tcW w:w="2122" w:type="dxa"/>
          </w:tcPr>
          <w:p w14:paraId="2C39F4AE" w14:textId="77777777" w:rsidR="00701BCE" w:rsidRPr="00F47D17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Цех-получатель</w:t>
            </w:r>
          </w:p>
        </w:tc>
        <w:tc>
          <w:tcPr>
            <w:tcW w:w="1564" w:type="dxa"/>
          </w:tcPr>
          <w:p w14:paraId="466C824A" w14:textId="77777777" w:rsidR="00701BCE" w:rsidRPr="00CA2A89" w:rsidRDefault="00701BCE" w:rsidP="00A466B0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4BCF2ADF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65AC8C9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79B80E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D1461B4" w14:textId="77777777" w:rsidTr="00A466B0">
        <w:tc>
          <w:tcPr>
            <w:tcW w:w="2122" w:type="dxa"/>
          </w:tcPr>
          <w:p w14:paraId="77884D7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Ком.состояние груза</w:t>
            </w:r>
          </w:p>
        </w:tc>
        <w:tc>
          <w:tcPr>
            <w:tcW w:w="1564" w:type="dxa"/>
          </w:tcPr>
          <w:p w14:paraId="4310E416" w14:textId="77777777" w:rsidR="00701BCE" w:rsidRPr="00CA2A89" w:rsidRDefault="00701BCE" w:rsidP="00A466B0">
            <w:pPr>
              <w:jc w:val="center"/>
              <w:rPr>
                <w:color w:val="00000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com_s</w:t>
            </w:r>
          </w:p>
        </w:tc>
        <w:tc>
          <w:tcPr>
            <w:tcW w:w="1843" w:type="dxa"/>
          </w:tcPr>
          <w:p w14:paraId="7A0B049E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13BD1F6E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8F05BA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96B868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47A27FD" w14:textId="77777777" w:rsidTr="00A466B0">
        <w:tc>
          <w:tcPr>
            <w:tcW w:w="2122" w:type="dxa"/>
          </w:tcPr>
          <w:p w14:paraId="61F4F18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Акты</w:t>
            </w:r>
          </w:p>
        </w:tc>
        <w:tc>
          <w:tcPr>
            <w:tcW w:w="1564" w:type="dxa"/>
          </w:tcPr>
          <w:p w14:paraId="0CE1EE22" w14:textId="77777777" w:rsidR="00701BCE" w:rsidRPr="00CA2A8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acts</w:t>
            </w:r>
          </w:p>
        </w:tc>
        <w:tc>
          <w:tcPr>
            <w:tcW w:w="1843" w:type="dxa"/>
          </w:tcPr>
          <w:p w14:paraId="52794306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2557" w:type="dxa"/>
          </w:tcPr>
          <w:p w14:paraId="110D319F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2355E9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74220CD" w14:textId="77777777" w:rsidTr="00A466B0">
        <w:tc>
          <w:tcPr>
            <w:tcW w:w="2122" w:type="dxa"/>
          </w:tcPr>
          <w:p w14:paraId="2D5CCEA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Общий вес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ru-RU"/>
              </w:rPr>
              <w:t>, тн</w:t>
            </w:r>
          </w:p>
        </w:tc>
        <w:tc>
          <w:tcPr>
            <w:tcW w:w="1564" w:type="dxa"/>
          </w:tcPr>
          <w:p w14:paraId="5C71C4C6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vesg</w:t>
            </w:r>
            <w:r w:rsidRPr="00CA2A89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t>vsego</w:t>
            </w:r>
          </w:p>
        </w:tc>
        <w:tc>
          <w:tcPr>
            <w:tcW w:w="1843" w:type="dxa"/>
          </w:tcPr>
          <w:p w14:paraId="1396B86C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182DCE92" w14:textId="77777777" w:rsidR="00701BCE" w:rsidRPr="00FC3D9F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05A678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Итоговый вес по поезду</w:t>
            </w:r>
          </w:p>
        </w:tc>
      </w:tr>
      <w:tr w:rsidR="00701BCE" w:rsidRPr="00D36AE1" w14:paraId="63C6A14F" w14:textId="77777777" w:rsidTr="00A466B0">
        <w:tc>
          <w:tcPr>
            <w:tcW w:w="2122" w:type="dxa"/>
          </w:tcPr>
          <w:p w14:paraId="5EF116E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Общий вес по перевеске, тн</w:t>
            </w:r>
          </w:p>
        </w:tc>
        <w:tc>
          <w:tcPr>
            <w:tcW w:w="1564" w:type="dxa"/>
          </w:tcPr>
          <w:p w14:paraId="6207E811" w14:textId="77777777" w:rsidR="00701BCE" w:rsidRPr="00505061" w:rsidRDefault="00701BCE" w:rsidP="00A466B0">
            <w:pPr>
              <w:jc w:val="center"/>
              <w:rPr>
                <w:rFonts w:cs="Calibri"/>
                <w:color w:val="000000"/>
                <w:sz w:val="18"/>
                <w:szCs w:val="18"/>
              </w:rPr>
            </w:pPr>
            <w:r w:rsidRPr="00505061">
              <w:rPr>
                <w:rFonts w:cs="Calibri"/>
                <w:color w:val="000000"/>
                <w:sz w:val="18"/>
                <w:szCs w:val="18"/>
              </w:rPr>
              <w:t>vesg</w:t>
            </w:r>
            <w:r w:rsidRPr="00505061"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505061">
              <w:rPr>
                <w:rFonts w:cs="Calibri"/>
                <w:color w:val="000000"/>
                <w:sz w:val="18"/>
                <w:szCs w:val="18"/>
              </w:rPr>
              <w:t>vsego</w:t>
            </w:r>
            <w:r w:rsidRPr="00505061"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505061">
              <w:rPr>
                <w:rFonts w:cs="Calibri"/>
                <w:color w:val="000000"/>
                <w:sz w:val="18"/>
                <w:szCs w:val="18"/>
              </w:rPr>
              <w:t>prov</w:t>
            </w:r>
          </w:p>
        </w:tc>
        <w:tc>
          <w:tcPr>
            <w:tcW w:w="1843" w:type="dxa"/>
          </w:tcPr>
          <w:p w14:paraId="645EB9B4" w14:textId="77777777" w:rsidR="00701BCE" w:rsidRPr="00505061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21070CF4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688A8F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Итоговый вес по поезду</w:t>
            </w:r>
          </w:p>
        </w:tc>
      </w:tr>
      <w:tr w:rsidR="00701BCE" w:rsidRPr="003551AA" w14:paraId="22C846CC" w14:textId="77777777" w:rsidTr="00A466B0">
        <w:tc>
          <w:tcPr>
            <w:tcW w:w="2122" w:type="dxa"/>
          </w:tcPr>
          <w:p w14:paraId="5627398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Всего вагонов</w:t>
            </w:r>
          </w:p>
        </w:tc>
        <w:tc>
          <w:tcPr>
            <w:tcW w:w="1564" w:type="dxa"/>
          </w:tcPr>
          <w:p w14:paraId="39D6C41D" w14:textId="77777777" w:rsidR="00701BC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vag_vsego</w:t>
            </w:r>
          </w:p>
        </w:tc>
        <w:tc>
          <w:tcPr>
            <w:tcW w:w="1843" w:type="dxa"/>
          </w:tcPr>
          <w:p w14:paraId="7F2E5EBA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0F50FBD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4699D6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Общее количество вагонов в</w:t>
            </w:r>
            <w:r w:rsidRPr="009F58E3">
              <w:rPr>
                <w:color w:val="000000"/>
                <w:lang w:val="ru-RU"/>
              </w:rPr>
              <w:t xml:space="preserve"> </w:t>
            </w:r>
            <w:r>
              <w:rPr>
                <w:color w:val="000000"/>
                <w:lang w:val="ru-RU"/>
              </w:rPr>
              <w:t>поезде</w:t>
            </w:r>
          </w:p>
        </w:tc>
      </w:tr>
      <w:tr w:rsidR="00701BCE" w:rsidRPr="003551AA" w14:paraId="192198CE" w14:textId="77777777" w:rsidTr="00A466B0">
        <w:tc>
          <w:tcPr>
            <w:tcW w:w="2122" w:type="dxa"/>
          </w:tcPr>
          <w:p w14:paraId="7850B36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Подпись приемосдатчика</w:t>
            </w:r>
          </w:p>
        </w:tc>
        <w:tc>
          <w:tcPr>
            <w:tcW w:w="1564" w:type="dxa"/>
          </w:tcPr>
          <w:p w14:paraId="4B00936C" w14:textId="77777777" w:rsidR="00701BCE" w:rsidRPr="00CA2A89" w:rsidRDefault="00701BCE" w:rsidP="00A466B0">
            <w:pPr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</w:rPr>
              <w:t>im_pol</w:t>
            </w:r>
          </w:p>
        </w:tc>
        <w:tc>
          <w:tcPr>
            <w:tcW w:w="1843" w:type="dxa"/>
          </w:tcPr>
          <w:p w14:paraId="702477DD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42174D20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12F6979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  <w:r>
              <w:rPr>
                <w:color w:val="000000"/>
                <w:sz w:val="20"/>
                <w:szCs w:val="20"/>
                <w:lang w:val="ru-RU"/>
              </w:rPr>
              <w:t xml:space="preserve"> </w:t>
            </w:r>
          </w:p>
        </w:tc>
      </w:tr>
    </w:tbl>
    <w:p w14:paraId="38EFC55E" w14:textId="77777777" w:rsidR="00701BCE" w:rsidRDefault="00701BCE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61737945" w14:textId="7D4FD244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8478A3">
        <w:rPr>
          <w:rFonts w:ascii="Times New Roman" w:hAnsi="Times New Roman"/>
          <w:b/>
          <w:lang w:val="ru-RU"/>
        </w:rPr>
        <w:t>6</w:t>
      </w:r>
      <w:r w:rsidRPr="008304E2">
        <w:rPr>
          <w:rFonts w:ascii="Times New Roman" w:hAnsi="Times New Roman"/>
          <w:b/>
          <w:lang w:val="ru-RU"/>
        </w:rPr>
        <w:t xml:space="preserve">.4.7 </w:t>
      </w:r>
      <w:commentRangeStart w:id="2712"/>
      <w:r w:rsidRPr="008304E2">
        <w:rPr>
          <w:rFonts w:ascii="Times New Roman" w:hAnsi="Times New Roman"/>
          <w:b/>
          <w:lang w:val="ru-RU"/>
        </w:rPr>
        <w:t xml:space="preserve">Отчет о </w:t>
      </w:r>
      <w:ins w:id="2713" w:author="Shuba, Irina V" w:date="2020-01-13T16:10:00Z">
        <w:r w:rsidR="00E122AA">
          <w:rPr>
            <w:rFonts w:ascii="Times New Roman" w:hAnsi="Times New Roman"/>
            <w:b/>
            <w:lang w:val="ru-RU"/>
          </w:rPr>
          <w:t>выполнении объема внешних ж.д. перевозок</w:t>
        </w:r>
      </w:ins>
      <w:del w:id="2714" w:author="Shuba, Irina V" w:date="2020-01-13T16:10:00Z">
        <w:r w:rsidRPr="008304E2" w:rsidDel="00E122AA">
          <w:rPr>
            <w:rFonts w:ascii="Times New Roman" w:hAnsi="Times New Roman"/>
            <w:b/>
            <w:lang w:val="ru-RU"/>
          </w:rPr>
          <w:delText>прибытии груза</w:delText>
        </w:r>
      </w:del>
      <w:commentRangeEnd w:id="2712"/>
      <w:r w:rsidR="00267D06">
        <w:rPr>
          <w:rStyle w:val="aff2"/>
        </w:rPr>
        <w:commentReference w:id="2712"/>
      </w:r>
    </w:p>
    <w:p w14:paraId="260028E8" w14:textId="77777777" w:rsidR="00701BCE" w:rsidRDefault="00701BCE" w:rsidP="00701BCE">
      <w:pPr>
        <w:ind w:firstLine="708"/>
        <w:rPr>
          <w:rFonts w:ascii="Times New Roman" w:hAnsi="Times New Roman"/>
          <w:szCs w:val="28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>отметить данный отчет, выбрать начало периода и окончание периода. Период считать -  по дате и времени приема груза на комбинат.</w:t>
      </w:r>
    </w:p>
    <w:p w14:paraId="6F2E01C7" w14:textId="77777777" w:rsidR="00701BCE" w:rsidRPr="008478A3" w:rsidRDefault="00701BCE" w:rsidP="00701BCE">
      <w:pPr>
        <w:ind w:firstLine="708"/>
        <w:rPr>
          <w:rFonts w:ascii="Times New Roman" w:hAnsi="Times New Roman"/>
          <w:szCs w:val="28"/>
          <w:lang w:val="ru-RU"/>
        </w:rPr>
      </w:pPr>
    </w:p>
    <w:p w14:paraId="530723A8" w14:textId="77777777" w:rsidR="00701BCE" w:rsidRDefault="00701BCE" w:rsidP="00701BCE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633E16" wp14:editId="5051C348">
            <wp:extent cx="6067789" cy="2944167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0" cy="295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50B08626" w14:textId="77777777" w:rsidTr="00A466B0">
        <w:trPr>
          <w:tblHeader/>
        </w:trPr>
        <w:tc>
          <w:tcPr>
            <w:tcW w:w="2122" w:type="dxa"/>
          </w:tcPr>
          <w:p w14:paraId="53EFC151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2FD81FBC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11464AF0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50B59248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60B9BDBB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7F38FE2C" w14:textId="77777777" w:rsidTr="00A466B0">
        <w:tc>
          <w:tcPr>
            <w:tcW w:w="2122" w:type="dxa"/>
          </w:tcPr>
          <w:p w14:paraId="1F174A21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5B83A429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643DA05E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2B3E306F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0BD4D696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D36AE1" w14:paraId="6B46D05D" w14:textId="77777777" w:rsidTr="00A466B0">
        <w:tc>
          <w:tcPr>
            <w:tcW w:w="2122" w:type="dxa"/>
          </w:tcPr>
          <w:p w14:paraId="487BDB5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Начало периода</w:t>
            </w:r>
          </w:p>
        </w:tc>
        <w:tc>
          <w:tcPr>
            <w:tcW w:w="1564" w:type="dxa"/>
          </w:tcPr>
          <w:p w14:paraId="529A6E19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097E9897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58B094B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Выбор по календарю</w:t>
            </w:r>
          </w:p>
        </w:tc>
        <w:tc>
          <w:tcPr>
            <w:tcW w:w="1984" w:type="dxa"/>
          </w:tcPr>
          <w:p w14:paraId="09465C1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8AC473C" w14:textId="77777777" w:rsidTr="00A466B0">
        <w:tc>
          <w:tcPr>
            <w:tcW w:w="2122" w:type="dxa"/>
          </w:tcPr>
          <w:p w14:paraId="16B477F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Окончание периода</w:t>
            </w:r>
          </w:p>
        </w:tc>
        <w:tc>
          <w:tcPr>
            <w:tcW w:w="1564" w:type="dxa"/>
          </w:tcPr>
          <w:p w14:paraId="246B4C6C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435F9138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4452DDD8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Выбор по календарю</w:t>
            </w:r>
          </w:p>
        </w:tc>
        <w:tc>
          <w:tcPr>
            <w:tcW w:w="1984" w:type="dxa"/>
          </w:tcPr>
          <w:p w14:paraId="3A1592C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0626CD7" w14:textId="77777777" w:rsidTr="00A466B0">
        <w:tc>
          <w:tcPr>
            <w:tcW w:w="2122" w:type="dxa"/>
          </w:tcPr>
          <w:p w14:paraId="3435C76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Наименование груза</w:t>
            </w:r>
          </w:p>
        </w:tc>
        <w:tc>
          <w:tcPr>
            <w:tcW w:w="1564" w:type="dxa"/>
          </w:tcPr>
          <w:p w14:paraId="0E307964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74ADAE2B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45FF9458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Автоматически</w:t>
            </w:r>
          </w:p>
        </w:tc>
        <w:tc>
          <w:tcPr>
            <w:tcW w:w="1984" w:type="dxa"/>
          </w:tcPr>
          <w:p w14:paraId="78EABD0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2C4B276D" w14:textId="77777777" w:rsidTr="00A466B0">
        <w:tc>
          <w:tcPr>
            <w:tcW w:w="2122" w:type="dxa"/>
          </w:tcPr>
          <w:p w14:paraId="3AF6500B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Пункт погрузки</w:t>
            </w:r>
          </w:p>
        </w:tc>
        <w:tc>
          <w:tcPr>
            <w:tcW w:w="1564" w:type="dxa"/>
          </w:tcPr>
          <w:p w14:paraId="16698AF8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stn</w:t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  <w:t>_pr</w:t>
            </w:r>
          </w:p>
        </w:tc>
        <w:tc>
          <w:tcPr>
            <w:tcW w:w="1843" w:type="dxa"/>
          </w:tcPr>
          <w:p w14:paraId="6A04FED1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NVARCHAR(20)</w:t>
            </w:r>
          </w:p>
        </w:tc>
        <w:tc>
          <w:tcPr>
            <w:tcW w:w="2557" w:type="dxa"/>
          </w:tcPr>
          <w:p w14:paraId="5CB0970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D9DDD99" w14:textId="77777777" w:rsidR="00701BCE" w:rsidRPr="00DA0148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DA0148">
              <w:rPr>
                <w:color w:val="000000"/>
                <w:sz w:val="20"/>
                <w:szCs w:val="20"/>
                <w:lang w:val="ru-RU"/>
              </w:rPr>
              <w:t>Станция примыкания на которую прибыл груз</w:t>
            </w:r>
          </w:p>
        </w:tc>
      </w:tr>
      <w:tr w:rsidR="00701BCE" w:rsidRPr="00D36AE1" w14:paraId="3F4A5806" w14:textId="77777777" w:rsidTr="00A466B0">
        <w:tc>
          <w:tcPr>
            <w:tcW w:w="2122" w:type="dxa"/>
          </w:tcPr>
          <w:p w14:paraId="5A34495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Пункт выгрузки</w:t>
            </w:r>
          </w:p>
        </w:tc>
        <w:tc>
          <w:tcPr>
            <w:tcW w:w="1564" w:type="dxa"/>
          </w:tcPr>
          <w:p w14:paraId="22EEE9D9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05535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428DEFB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5A33118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59714C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4356400" w14:textId="77777777" w:rsidR="00701BCE" w:rsidRPr="00DA0148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DA0148">
              <w:rPr>
                <w:color w:val="000000"/>
                <w:sz w:val="20"/>
                <w:szCs w:val="20"/>
                <w:lang w:val="ru-RU"/>
              </w:rPr>
              <w:t>Цех-грузополучатель</w:t>
            </w:r>
          </w:p>
        </w:tc>
      </w:tr>
      <w:tr w:rsidR="00701BCE" w:rsidRPr="00D36AE1" w14:paraId="03725CAC" w14:textId="77777777" w:rsidTr="00A466B0">
        <w:tc>
          <w:tcPr>
            <w:tcW w:w="2122" w:type="dxa"/>
          </w:tcPr>
          <w:p w14:paraId="221FBA1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Количество вагонов</w:t>
            </w:r>
          </w:p>
        </w:tc>
        <w:tc>
          <w:tcPr>
            <w:tcW w:w="1564" w:type="dxa"/>
          </w:tcPr>
          <w:p w14:paraId="3633E5DE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0064EB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7" w:type="dxa"/>
          </w:tcPr>
          <w:p w14:paraId="0D07816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59714C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3FB1C1C" w14:textId="77777777" w:rsidR="00701BCE" w:rsidRPr="00DA0148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</w:p>
        </w:tc>
      </w:tr>
      <w:tr w:rsidR="00701BCE" w:rsidRPr="00D36AE1" w14:paraId="6B07482D" w14:textId="77777777" w:rsidTr="00A466B0">
        <w:tc>
          <w:tcPr>
            <w:tcW w:w="2122" w:type="dxa"/>
          </w:tcPr>
          <w:p w14:paraId="5559F58B" w14:textId="77777777" w:rsidR="00701BCE" w:rsidRPr="00F47D17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Количество тонн</w:t>
            </w:r>
          </w:p>
        </w:tc>
        <w:tc>
          <w:tcPr>
            <w:tcW w:w="1564" w:type="dxa"/>
          </w:tcPr>
          <w:p w14:paraId="772DC523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31F0C248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</w:p>
        </w:tc>
        <w:tc>
          <w:tcPr>
            <w:tcW w:w="2557" w:type="dxa"/>
          </w:tcPr>
          <w:p w14:paraId="7C5A13A7" w14:textId="77777777" w:rsidR="00701BCE" w:rsidRPr="00102576" w:rsidRDefault="00701BCE" w:rsidP="00A466B0">
            <w:pPr>
              <w:rPr>
                <w:color w:val="000000"/>
              </w:rPr>
            </w:pPr>
            <w:r w:rsidRPr="0059714C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6B0E32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2686C37" w14:textId="77777777" w:rsidTr="00A466B0">
        <w:tc>
          <w:tcPr>
            <w:tcW w:w="2122" w:type="dxa"/>
          </w:tcPr>
          <w:p w14:paraId="1168CD9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Количество вагонов </w:t>
            </w:r>
            <w:r w:rsidRPr="00305535">
              <w:rPr>
                <w:b/>
                <w:color w:val="000000"/>
                <w:lang w:val="ru-RU"/>
              </w:rPr>
              <w:t>итого</w:t>
            </w:r>
          </w:p>
        </w:tc>
        <w:tc>
          <w:tcPr>
            <w:tcW w:w="1564" w:type="dxa"/>
          </w:tcPr>
          <w:p w14:paraId="7CA44C1B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4608ACBB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</w:p>
        </w:tc>
        <w:tc>
          <w:tcPr>
            <w:tcW w:w="2557" w:type="dxa"/>
          </w:tcPr>
          <w:p w14:paraId="55D764C3" w14:textId="77777777" w:rsidR="00701BCE" w:rsidRPr="0059714C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4F603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3417D1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D4C43AF" w14:textId="77777777" w:rsidTr="00A466B0">
        <w:tc>
          <w:tcPr>
            <w:tcW w:w="2122" w:type="dxa"/>
          </w:tcPr>
          <w:p w14:paraId="3B0C4EC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Количество тонн </w:t>
            </w:r>
            <w:r w:rsidRPr="00305535">
              <w:rPr>
                <w:b/>
                <w:color w:val="000000"/>
                <w:lang w:val="ru-RU"/>
              </w:rPr>
              <w:t>итого</w:t>
            </w:r>
          </w:p>
        </w:tc>
        <w:tc>
          <w:tcPr>
            <w:tcW w:w="1564" w:type="dxa"/>
          </w:tcPr>
          <w:p w14:paraId="6237D9A0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13A4B016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</w:p>
        </w:tc>
        <w:tc>
          <w:tcPr>
            <w:tcW w:w="2557" w:type="dxa"/>
          </w:tcPr>
          <w:p w14:paraId="3003F11E" w14:textId="77777777" w:rsidR="00701BCE" w:rsidRPr="0059714C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4F603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245DD6C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</w:tbl>
    <w:p w14:paraId="21CD8D68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65B699EF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>
        <w:rPr>
          <w:rFonts w:ascii="Times New Roman" w:hAnsi="Times New Roman"/>
          <w:b/>
          <w:lang w:val="ru-RU"/>
        </w:rPr>
        <w:t>6.4.8 Отчет о приеме груза</w:t>
      </w:r>
    </w:p>
    <w:p w14:paraId="293C46C8" w14:textId="77777777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 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 xml:space="preserve">. </w:t>
      </w:r>
    </w:p>
    <w:p w14:paraId="08744226" w14:textId="77777777" w:rsidR="00701BCE" w:rsidRDefault="00701BCE" w:rsidP="00701BCE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BBD9392" wp14:editId="62D32FE3">
            <wp:extent cx="6189784" cy="3727450"/>
            <wp:effectExtent l="0" t="0" r="190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474" cy="373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40A45840" w14:textId="77777777" w:rsidTr="00A466B0">
        <w:trPr>
          <w:tblHeader/>
        </w:trPr>
        <w:tc>
          <w:tcPr>
            <w:tcW w:w="2122" w:type="dxa"/>
          </w:tcPr>
          <w:p w14:paraId="6F1A56F6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60870D2E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38119A9E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1665715F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4CBB1869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374D53B8" w14:textId="77777777" w:rsidTr="00A466B0">
        <w:tc>
          <w:tcPr>
            <w:tcW w:w="2122" w:type="dxa"/>
          </w:tcPr>
          <w:p w14:paraId="7BDA5C7F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031B7EC2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50DA8D73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6B715EBA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774BF044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3551AA" w14:paraId="407E9620" w14:textId="77777777" w:rsidTr="00A466B0">
        <w:tc>
          <w:tcPr>
            <w:tcW w:w="2122" w:type="dxa"/>
          </w:tcPr>
          <w:p w14:paraId="2C918CC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Номер отчета о приеме груза</w:t>
            </w:r>
          </w:p>
        </w:tc>
        <w:tc>
          <w:tcPr>
            <w:tcW w:w="1564" w:type="dxa"/>
          </w:tcPr>
          <w:p w14:paraId="66D2FE24" w14:textId="77777777" w:rsidR="00701BCE" w:rsidRPr="00310575" w:rsidRDefault="00701BCE" w:rsidP="00A466B0">
            <w:pPr>
              <w:jc w:val="center"/>
              <w:rPr>
                <w:color w:val="000000"/>
                <w:sz w:val="20"/>
                <w:szCs w:val="20"/>
              </w:rPr>
            </w:pPr>
            <w:r w:rsidRPr="00310575">
              <w:rPr>
                <w:color w:val="000000"/>
                <w:sz w:val="20"/>
                <w:szCs w:val="20"/>
              </w:rPr>
              <w:t>nom_</w:t>
            </w:r>
            <w:r>
              <w:rPr>
                <w:color w:val="000000"/>
                <w:sz w:val="20"/>
                <w:szCs w:val="20"/>
              </w:rPr>
              <w:t>ves</w:t>
            </w:r>
            <w:r w:rsidRPr="00310575">
              <w:rPr>
                <w:color w:val="000000"/>
                <w:sz w:val="20"/>
                <w:szCs w:val="20"/>
              </w:rPr>
              <w:t>_gr</w:t>
            </w:r>
          </w:p>
        </w:tc>
        <w:tc>
          <w:tcPr>
            <w:tcW w:w="1843" w:type="dxa"/>
          </w:tcPr>
          <w:p w14:paraId="476CA656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2E36035D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692BE39E" w14:textId="77777777" w:rsidR="00701BCE" w:rsidRPr="00F63713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53C8269F" w14:textId="77777777" w:rsidR="00701BCE" w:rsidRPr="00F63713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Нумерацию с началом каждого нового календарного года начинать с «1»</w:t>
            </w:r>
          </w:p>
        </w:tc>
      </w:tr>
      <w:tr w:rsidR="00701BCE" w:rsidRPr="00D36AE1" w14:paraId="5E4DF0F6" w14:textId="77777777" w:rsidTr="00A466B0">
        <w:tc>
          <w:tcPr>
            <w:tcW w:w="2122" w:type="dxa"/>
          </w:tcPr>
          <w:p w14:paraId="535226D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прибытия</w:t>
            </w:r>
          </w:p>
        </w:tc>
        <w:tc>
          <w:tcPr>
            <w:tcW w:w="1564" w:type="dxa"/>
          </w:tcPr>
          <w:p w14:paraId="11A8B816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stn</w:t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B6289">
              <w:rPr>
                <w:rFonts w:cs="Calibri"/>
                <w:color w:val="000000"/>
                <w:sz w:val="20"/>
                <w:szCs w:val="20"/>
              </w:rPr>
              <w:softHyphen/>
              <w:t>_pr</w:t>
            </w:r>
          </w:p>
        </w:tc>
        <w:tc>
          <w:tcPr>
            <w:tcW w:w="1843" w:type="dxa"/>
          </w:tcPr>
          <w:p w14:paraId="10AADD64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NVARCHAR(20)</w:t>
            </w:r>
          </w:p>
        </w:tc>
        <w:tc>
          <w:tcPr>
            <w:tcW w:w="2557" w:type="dxa"/>
          </w:tcPr>
          <w:p w14:paraId="05FBFE0D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F4DFF7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9C13407" w14:textId="77777777" w:rsidTr="00A466B0">
        <w:tc>
          <w:tcPr>
            <w:tcW w:w="2122" w:type="dxa"/>
          </w:tcPr>
          <w:p w14:paraId="6F21F5D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Номер поезда</w:t>
            </w:r>
          </w:p>
        </w:tc>
        <w:tc>
          <w:tcPr>
            <w:tcW w:w="1564" w:type="dxa"/>
          </w:tcPr>
          <w:p w14:paraId="04E034B6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numb_p</w:t>
            </w:r>
          </w:p>
        </w:tc>
        <w:tc>
          <w:tcPr>
            <w:tcW w:w="1843" w:type="dxa"/>
          </w:tcPr>
          <w:p w14:paraId="2852DF3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CHAR (5)</w:t>
            </w:r>
          </w:p>
        </w:tc>
        <w:tc>
          <w:tcPr>
            <w:tcW w:w="2557" w:type="dxa"/>
          </w:tcPr>
          <w:p w14:paraId="0E4B1F0C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F2DAC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5A54A0F" w14:textId="77777777" w:rsidTr="00A466B0">
        <w:tc>
          <w:tcPr>
            <w:tcW w:w="2122" w:type="dxa"/>
          </w:tcPr>
          <w:p w14:paraId="33F5E20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Прибытие</w:t>
            </w:r>
          </w:p>
        </w:tc>
        <w:tc>
          <w:tcPr>
            <w:tcW w:w="1564" w:type="dxa"/>
          </w:tcPr>
          <w:p w14:paraId="7AEE3A67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dat_p</w:t>
            </w:r>
          </w:p>
        </w:tc>
        <w:tc>
          <w:tcPr>
            <w:tcW w:w="1843" w:type="dxa"/>
          </w:tcPr>
          <w:p w14:paraId="2043834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590FBFA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C38AF2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1607F91" w14:textId="77777777" w:rsidTr="00A466B0">
        <w:tc>
          <w:tcPr>
            <w:tcW w:w="2122" w:type="dxa"/>
          </w:tcPr>
          <w:p w14:paraId="2116ECD4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</w:t>
            </w:r>
          </w:p>
        </w:tc>
        <w:tc>
          <w:tcPr>
            <w:tcW w:w="1564" w:type="dxa"/>
          </w:tcPr>
          <w:p w14:paraId="07885085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date_pr</w:t>
            </w:r>
          </w:p>
        </w:tc>
        <w:tc>
          <w:tcPr>
            <w:tcW w:w="1843" w:type="dxa"/>
          </w:tcPr>
          <w:p w14:paraId="1385A71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3B6289">
              <w:rPr>
                <w:rFonts w:cs="Calibri"/>
                <w:color w:val="000000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09677CE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5AB9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22FDDE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F2874D0" w14:textId="77777777" w:rsidTr="00A466B0">
        <w:tc>
          <w:tcPr>
            <w:tcW w:w="2122" w:type="dxa"/>
          </w:tcPr>
          <w:p w14:paraId="4E0AD4A9" w14:textId="77777777" w:rsidR="00701BCE" w:rsidRPr="00F47D17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п/п</w:t>
            </w:r>
          </w:p>
        </w:tc>
        <w:tc>
          <w:tcPr>
            <w:tcW w:w="1564" w:type="dxa"/>
          </w:tcPr>
          <w:p w14:paraId="108D4252" w14:textId="77777777" w:rsidR="00701BCE" w:rsidRPr="008D77F9" w:rsidRDefault="00701BCE" w:rsidP="00A466B0">
            <w:pPr>
              <w:jc w:val="center"/>
              <w:rPr>
                <w:color w:val="00000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nom_sort</w:t>
            </w:r>
          </w:p>
        </w:tc>
        <w:tc>
          <w:tcPr>
            <w:tcW w:w="1843" w:type="dxa"/>
          </w:tcPr>
          <w:p w14:paraId="1635FEFC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083D00E" w14:textId="77777777" w:rsidR="00701BCE" w:rsidRPr="00102576" w:rsidRDefault="00701BCE" w:rsidP="00A466B0">
            <w:pPr>
              <w:rPr>
                <w:color w:val="000000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BD1800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5A3B5D9" w14:textId="77777777" w:rsidTr="00A466B0">
        <w:tc>
          <w:tcPr>
            <w:tcW w:w="2122" w:type="dxa"/>
          </w:tcPr>
          <w:p w14:paraId="0E16303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0444BA53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5BACBDCB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0CFA051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EA11B5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9F7AEC1" w14:textId="77777777" w:rsidTr="00A466B0">
        <w:tc>
          <w:tcPr>
            <w:tcW w:w="2122" w:type="dxa"/>
          </w:tcPr>
          <w:p w14:paraId="6484116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Собственник</w:t>
            </w:r>
          </w:p>
        </w:tc>
        <w:tc>
          <w:tcPr>
            <w:tcW w:w="1564" w:type="dxa"/>
          </w:tcPr>
          <w:p w14:paraId="399DB3BB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name_firm_owner</w:t>
            </w:r>
          </w:p>
        </w:tc>
        <w:tc>
          <w:tcPr>
            <w:tcW w:w="1843" w:type="dxa"/>
            <w:vAlign w:val="center"/>
          </w:tcPr>
          <w:p w14:paraId="7204CFB1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DA0B36F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910862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A3DAA84" w14:textId="77777777" w:rsidTr="00A466B0">
        <w:tc>
          <w:tcPr>
            <w:tcW w:w="2122" w:type="dxa"/>
          </w:tcPr>
          <w:p w14:paraId="5DF8167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Оператор</w:t>
            </w:r>
          </w:p>
        </w:tc>
        <w:tc>
          <w:tcPr>
            <w:tcW w:w="1564" w:type="dxa"/>
          </w:tcPr>
          <w:p w14:paraId="11832389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1843" w:type="dxa"/>
          </w:tcPr>
          <w:p w14:paraId="6EF6F0BF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2557" w:type="dxa"/>
          </w:tcPr>
          <w:p w14:paraId="127EAF26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A1B6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111FDA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2B6CFAA" w14:textId="77777777" w:rsidTr="00A466B0">
        <w:tc>
          <w:tcPr>
            <w:tcW w:w="2122" w:type="dxa"/>
          </w:tcPr>
          <w:p w14:paraId="3AC36D8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</w:t>
            </w:r>
          </w:p>
        </w:tc>
        <w:tc>
          <w:tcPr>
            <w:tcW w:w="1564" w:type="dxa"/>
          </w:tcPr>
          <w:p w14:paraId="764DE39A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25218C0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1306810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B8FB24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65094B8" w14:textId="77777777" w:rsidTr="00A466B0">
        <w:tc>
          <w:tcPr>
            <w:tcW w:w="2122" w:type="dxa"/>
          </w:tcPr>
          <w:p w14:paraId="4A499B6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04DC894E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1B8C2D9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6BBE7CF5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5CCA13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78C480B0" w14:textId="77777777" w:rsidTr="00A466B0">
        <w:tc>
          <w:tcPr>
            <w:tcW w:w="2122" w:type="dxa"/>
          </w:tcPr>
          <w:p w14:paraId="2C66080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614DA178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7A385EA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5F93C8E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38FA54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83932AA" w14:textId="77777777" w:rsidTr="00A466B0">
        <w:tc>
          <w:tcPr>
            <w:tcW w:w="2122" w:type="dxa"/>
          </w:tcPr>
          <w:p w14:paraId="2589CF5C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Тара,т</w:t>
            </w:r>
          </w:p>
        </w:tc>
        <w:tc>
          <w:tcPr>
            <w:tcW w:w="1564" w:type="dxa"/>
          </w:tcPr>
          <w:p w14:paraId="32E4B3C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1843" w:type="dxa"/>
          </w:tcPr>
          <w:p w14:paraId="0AD25581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4226F8C6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C22A5A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8CB1965" w14:textId="77777777" w:rsidTr="00A466B0">
        <w:tc>
          <w:tcPr>
            <w:tcW w:w="2122" w:type="dxa"/>
          </w:tcPr>
          <w:p w14:paraId="15594C2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Нетто, т</w:t>
            </w:r>
          </w:p>
        </w:tc>
        <w:tc>
          <w:tcPr>
            <w:tcW w:w="1564" w:type="dxa"/>
          </w:tcPr>
          <w:p w14:paraId="1DCAFD9D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  <w:vAlign w:val="center"/>
          </w:tcPr>
          <w:p w14:paraId="0F701F2B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5B6871C3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0E1281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2C1EC6F" w14:textId="77777777" w:rsidTr="00A466B0">
        <w:tc>
          <w:tcPr>
            <w:tcW w:w="2122" w:type="dxa"/>
          </w:tcPr>
          <w:p w14:paraId="529A363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Цех-получатель</w:t>
            </w:r>
          </w:p>
        </w:tc>
        <w:tc>
          <w:tcPr>
            <w:tcW w:w="1564" w:type="dxa"/>
          </w:tcPr>
          <w:p w14:paraId="011FE0B6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3EFC671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740B569C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069D0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E114409" w14:textId="77777777" w:rsidTr="00A466B0">
        <w:tc>
          <w:tcPr>
            <w:tcW w:w="2122" w:type="dxa"/>
          </w:tcPr>
          <w:p w14:paraId="6498134C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комбината</w:t>
            </w:r>
          </w:p>
        </w:tc>
        <w:tc>
          <w:tcPr>
            <w:tcW w:w="1564" w:type="dxa"/>
          </w:tcPr>
          <w:p w14:paraId="39293490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st_zavod</w:t>
            </w:r>
          </w:p>
        </w:tc>
        <w:tc>
          <w:tcPr>
            <w:tcW w:w="1843" w:type="dxa"/>
          </w:tcPr>
          <w:p w14:paraId="7CD23CA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286D78F5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AC621F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73CAE191" w14:textId="77777777" w:rsidTr="00A466B0">
        <w:tc>
          <w:tcPr>
            <w:tcW w:w="2122" w:type="dxa"/>
          </w:tcPr>
          <w:p w14:paraId="276C088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Другие документы (удостоверения)</w:t>
            </w:r>
          </w:p>
        </w:tc>
        <w:tc>
          <w:tcPr>
            <w:tcW w:w="1564" w:type="dxa"/>
          </w:tcPr>
          <w:p w14:paraId="768FF53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docs_prib</w:t>
            </w:r>
          </w:p>
        </w:tc>
        <w:tc>
          <w:tcPr>
            <w:tcW w:w="1843" w:type="dxa"/>
          </w:tcPr>
          <w:p w14:paraId="0BC008F8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2557" w:type="dxa"/>
          </w:tcPr>
          <w:p w14:paraId="6124C378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A6BC75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07712E8" w14:textId="77777777" w:rsidTr="00A466B0">
        <w:tc>
          <w:tcPr>
            <w:tcW w:w="2122" w:type="dxa"/>
          </w:tcPr>
          <w:p w14:paraId="493C61C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2C7FCA90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  <w:vAlign w:val="center"/>
          </w:tcPr>
          <w:p w14:paraId="3D8AC3CA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0F85EF2F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035868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7BF5547" w14:textId="77777777" w:rsidTr="00A466B0">
        <w:tc>
          <w:tcPr>
            <w:tcW w:w="2122" w:type="dxa"/>
          </w:tcPr>
          <w:p w14:paraId="331D1FA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Код</w:t>
            </w:r>
          </w:p>
        </w:tc>
        <w:tc>
          <w:tcPr>
            <w:tcW w:w="1564" w:type="dxa"/>
          </w:tcPr>
          <w:p w14:paraId="7F542D8B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kod_adm</w:t>
            </w:r>
          </w:p>
        </w:tc>
        <w:tc>
          <w:tcPr>
            <w:tcW w:w="1843" w:type="dxa"/>
          </w:tcPr>
          <w:p w14:paraId="5B643291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2557" w:type="dxa"/>
          </w:tcPr>
          <w:p w14:paraId="2DF4D54B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4A7785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877ABC3" w14:textId="77777777" w:rsidTr="00A466B0">
        <w:tc>
          <w:tcPr>
            <w:tcW w:w="2122" w:type="dxa"/>
          </w:tcPr>
          <w:p w14:paraId="123751D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Разметка</w:t>
            </w:r>
          </w:p>
        </w:tc>
        <w:tc>
          <w:tcPr>
            <w:tcW w:w="1564" w:type="dxa"/>
          </w:tcPr>
          <w:p w14:paraId="6F4AB4A3" w14:textId="77777777" w:rsidR="00701BCE" w:rsidRPr="008D77F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razmprib</w:t>
            </w:r>
          </w:p>
        </w:tc>
        <w:tc>
          <w:tcPr>
            <w:tcW w:w="1843" w:type="dxa"/>
          </w:tcPr>
          <w:p w14:paraId="2000B8C5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56BD123D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E71A29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7661D8B" w14:textId="77777777" w:rsidTr="00A466B0">
        <w:tc>
          <w:tcPr>
            <w:tcW w:w="2122" w:type="dxa"/>
          </w:tcPr>
          <w:p w14:paraId="02052C1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Общий вес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ru-RU"/>
              </w:rPr>
              <w:t>, тн</w:t>
            </w:r>
          </w:p>
        </w:tc>
        <w:tc>
          <w:tcPr>
            <w:tcW w:w="1564" w:type="dxa"/>
          </w:tcPr>
          <w:p w14:paraId="1B781B96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vesg</w:t>
            </w:r>
            <w:r w:rsidRPr="00CA2A89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t>vsego</w:t>
            </w:r>
          </w:p>
        </w:tc>
        <w:tc>
          <w:tcPr>
            <w:tcW w:w="1843" w:type="dxa"/>
          </w:tcPr>
          <w:p w14:paraId="69C6FEB1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2557" w:type="dxa"/>
          </w:tcPr>
          <w:p w14:paraId="1225BBCC" w14:textId="77777777" w:rsidR="00701BCE" w:rsidRPr="00FC3D9F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CA23F6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Итоговый вес по поезду</w:t>
            </w:r>
          </w:p>
        </w:tc>
      </w:tr>
      <w:tr w:rsidR="00701BCE" w:rsidRPr="003551AA" w14:paraId="3B4A0CB7" w14:textId="77777777" w:rsidTr="00A466B0">
        <w:tc>
          <w:tcPr>
            <w:tcW w:w="2122" w:type="dxa"/>
          </w:tcPr>
          <w:p w14:paraId="738824E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Всего вагонов</w:t>
            </w:r>
          </w:p>
        </w:tc>
        <w:tc>
          <w:tcPr>
            <w:tcW w:w="1564" w:type="dxa"/>
          </w:tcPr>
          <w:p w14:paraId="48FC8FBA" w14:textId="77777777" w:rsidR="00701BC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vag_vsego</w:t>
            </w:r>
          </w:p>
        </w:tc>
        <w:tc>
          <w:tcPr>
            <w:tcW w:w="1843" w:type="dxa"/>
          </w:tcPr>
          <w:p w14:paraId="1C22BC4C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B9E6E65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7FE2124" w14:textId="77777777" w:rsidR="00701BCE" w:rsidRPr="00DF7F11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DF7F11">
              <w:rPr>
                <w:color w:val="000000"/>
                <w:sz w:val="20"/>
                <w:szCs w:val="20"/>
                <w:lang w:val="ru-RU"/>
              </w:rPr>
              <w:t>Общее количество вагонов в поезде</w:t>
            </w:r>
          </w:p>
        </w:tc>
      </w:tr>
      <w:tr w:rsidR="00701BCE" w:rsidRPr="003551AA" w14:paraId="46C7F0E3" w14:textId="77777777" w:rsidTr="00A466B0">
        <w:tc>
          <w:tcPr>
            <w:tcW w:w="2122" w:type="dxa"/>
          </w:tcPr>
          <w:p w14:paraId="22D68985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Подпись приемосдатчика</w:t>
            </w:r>
          </w:p>
        </w:tc>
        <w:tc>
          <w:tcPr>
            <w:tcW w:w="1564" w:type="dxa"/>
          </w:tcPr>
          <w:p w14:paraId="1B668045" w14:textId="77777777" w:rsidR="00701BCE" w:rsidRPr="00CA2A89" w:rsidRDefault="00701BCE" w:rsidP="00A466B0">
            <w:pPr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</w:rPr>
              <w:t>im_pol</w:t>
            </w:r>
          </w:p>
        </w:tc>
        <w:tc>
          <w:tcPr>
            <w:tcW w:w="1843" w:type="dxa"/>
          </w:tcPr>
          <w:p w14:paraId="46539F72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1118C417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</w:p>
        </w:tc>
        <w:tc>
          <w:tcPr>
            <w:tcW w:w="1984" w:type="dxa"/>
          </w:tcPr>
          <w:p w14:paraId="7E275A8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7F710F33" w14:textId="77777777" w:rsidR="00701BCE" w:rsidRDefault="00701BCE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2F611675" w14:textId="50208520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0C2342">
        <w:rPr>
          <w:rFonts w:ascii="Times New Roman" w:hAnsi="Times New Roman"/>
          <w:b/>
          <w:lang w:val="ru-RU"/>
        </w:rPr>
        <w:t>6.4.9</w:t>
      </w:r>
      <w:r w:rsidRPr="00F22BB1">
        <w:rPr>
          <w:rFonts w:ascii="Times New Roman" w:hAnsi="Times New Roman"/>
          <w:lang w:val="ru-RU"/>
        </w:rPr>
        <w:t xml:space="preserve"> </w:t>
      </w:r>
      <w:r w:rsidRPr="00186D56">
        <w:rPr>
          <w:rFonts w:ascii="Times New Roman" w:hAnsi="Times New Roman"/>
          <w:b/>
          <w:lang w:val="ru-RU"/>
        </w:rPr>
        <w:t xml:space="preserve">Отчетная форма «Накладная предприятия ДГ-20 </w:t>
      </w:r>
      <w:r>
        <w:rPr>
          <w:rFonts w:ascii="Times New Roman" w:hAnsi="Times New Roman"/>
          <w:b/>
          <w:lang w:val="ru-RU"/>
        </w:rPr>
        <w:t>для контейнеров</w:t>
      </w:r>
      <w:r w:rsidRPr="00186D56">
        <w:rPr>
          <w:rFonts w:ascii="Times New Roman" w:hAnsi="Times New Roman"/>
          <w:b/>
          <w:lang w:val="ru-RU"/>
        </w:rPr>
        <w:t>»</w:t>
      </w:r>
    </w:p>
    <w:p w14:paraId="3AA754F4" w14:textId="0AA00A8C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 Данная форма отчета выбирается по прибытию груза в контейнерах.</w:t>
      </w:r>
    </w:p>
    <w:p w14:paraId="4072F54C" w14:textId="77777777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val="ru-RU" w:eastAsia="ru-RU"/>
        </w:rPr>
        <w:lastRenderedPageBreak/>
        <w:drawing>
          <wp:inline distT="0" distB="0" distL="0" distR="0" wp14:anchorId="5AE10E60" wp14:editId="06F15CD5">
            <wp:extent cx="3311740" cy="242133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705" cy="243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03179064" w14:textId="77777777" w:rsidTr="00A466B0">
        <w:trPr>
          <w:tblHeader/>
        </w:trPr>
        <w:tc>
          <w:tcPr>
            <w:tcW w:w="2122" w:type="dxa"/>
          </w:tcPr>
          <w:p w14:paraId="15394A97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51EF3E7F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623D7E74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6C290CB1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7DD8D95C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76A759AD" w14:textId="77777777" w:rsidTr="00A466B0">
        <w:tc>
          <w:tcPr>
            <w:tcW w:w="2122" w:type="dxa"/>
          </w:tcPr>
          <w:p w14:paraId="3A0B0A72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549C8125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13134F19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66CE1FB6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0CA37AB6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D36AE1" w14:paraId="0A4CCC3C" w14:textId="77777777" w:rsidTr="00A466B0">
        <w:tc>
          <w:tcPr>
            <w:tcW w:w="2122" w:type="dxa"/>
          </w:tcPr>
          <w:p w14:paraId="0D283F95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Заадресовка груза </w:t>
            </w:r>
          </w:p>
          <w:p w14:paraId="5C1BE2D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</w:t>
            </w:r>
          </w:p>
        </w:tc>
        <w:tc>
          <w:tcPr>
            <w:tcW w:w="1564" w:type="dxa"/>
          </w:tcPr>
          <w:p w14:paraId="34D91B6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dat_zaadr</w:t>
            </w:r>
          </w:p>
        </w:tc>
        <w:tc>
          <w:tcPr>
            <w:tcW w:w="1843" w:type="dxa"/>
          </w:tcPr>
          <w:p w14:paraId="07FE2AF3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04C57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3CC2538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60BB5D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53F97C6C" w14:textId="77777777" w:rsidTr="00A466B0">
        <w:tc>
          <w:tcPr>
            <w:tcW w:w="2122" w:type="dxa"/>
          </w:tcPr>
          <w:p w14:paraId="3F43D152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Накладная </w:t>
            </w:r>
          </w:p>
        </w:tc>
        <w:tc>
          <w:tcPr>
            <w:tcW w:w="1564" w:type="dxa"/>
          </w:tcPr>
          <w:p w14:paraId="27C2011F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color w:val="000000"/>
                <w:sz w:val="20"/>
                <w:szCs w:val="20"/>
              </w:rPr>
              <w:t>nom_dg_20</w:t>
            </w:r>
          </w:p>
        </w:tc>
        <w:tc>
          <w:tcPr>
            <w:tcW w:w="1843" w:type="dxa"/>
          </w:tcPr>
          <w:p w14:paraId="58B1BCEE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5A9D8EB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4FF37CC5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sz w:val="18"/>
                <w:szCs w:val="18"/>
                <w:lang w:val="ru-RU"/>
              </w:rPr>
              <w:t>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4B0683C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Нумерацию с началом каждого нового календарного </w:t>
            </w:r>
            <w:r w:rsidRPr="00DE45E2">
              <w:rPr>
                <w:rFonts w:ascii="Arial" w:hAnsi="Arial" w:cs="Arial"/>
                <w:sz w:val="18"/>
                <w:szCs w:val="18"/>
                <w:lang w:val="ru-RU"/>
              </w:rPr>
              <w:t>месяца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начинать с «1»</w:t>
            </w:r>
          </w:p>
        </w:tc>
      </w:tr>
      <w:tr w:rsidR="00701BCE" w:rsidRPr="00D36AE1" w14:paraId="23829CF3" w14:textId="77777777" w:rsidTr="00A466B0">
        <w:tc>
          <w:tcPr>
            <w:tcW w:w="2122" w:type="dxa"/>
          </w:tcPr>
          <w:p w14:paraId="252717F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Ведомость прибытия грузов №</w:t>
            </w:r>
          </w:p>
        </w:tc>
        <w:tc>
          <w:tcPr>
            <w:tcW w:w="1564" w:type="dxa"/>
          </w:tcPr>
          <w:p w14:paraId="67D06687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40FA4187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5BB0B4E1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517F79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EE40F68" w14:textId="77777777" w:rsidTr="00A466B0">
        <w:tc>
          <w:tcPr>
            <w:tcW w:w="2122" w:type="dxa"/>
          </w:tcPr>
          <w:p w14:paraId="64CBCD1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назначения</w:t>
            </w:r>
          </w:p>
        </w:tc>
        <w:tc>
          <w:tcPr>
            <w:tcW w:w="1564" w:type="dxa"/>
          </w:tcPr>
          <w:p w14:paraId="79891CF6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st_zavod</w:t>
            </w:r>
          </w:p>
        </w:tc>
        <w:tc>
          <w:tcPr>
            <w:tcW w:w="1843" w:type="dxa"/>
          </w:tcPr>
          <w:p w14:paraId="1C290F7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6E440DA4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3CC479C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комбината</w:t>
            </w:r>
          </w:p>
        </w:tc>
      </w:tr>
      <w:tr w:rsidR="00701BCE" w:rsidRPr="00D36AE1" w14:paraId="1C54166E" w14:textId="77777777" w:rsidTr="00A466B0">
        <w:tc>
          <w:tcPr>
            <w:tcW w:w="2122" w:type="dxa"/>
          </w:tcPr>
          <w:p w14:paraId="5E2FB33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Место выгрузки</w:t>
            </w:r>
          </w:p>
        </w:tc>
        <w:tc>
          <w:tcPr>
            <w:tcW w:w="1564" w:type="dxa"/>
          </w:tcPr>
          <w:p w14:paraId="66FA314B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</w:tcPr>
          <w:p w14:paraId="274209ED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2B83905B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C3D9F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145C2EE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Цех получатель</w:t>
            </w:r>
          </w:p>
        </w:tc>
      </w:tr>
      <w:tr w:rsidR="00701BCE" w:rsidRPr="00D36AE1" w14:paraId="41266268" w14:textId="77777777" w:rsidTr="00A466B0">
        <w:tc>
          <w:tcPr>
            <w:tcW w:w="2122" w:type="dxa"/>
          </w:tcPr>
          <w:p w14:paraId="60ED381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Род груза</w:t>
            </w:r>
          </w:p>
        </w:tc>
        <w:tc>
          <w:tcPr>
            <w:tcW w:w="1564" w:type="dxa"/>
          </w:tcPr>
          <w:p w14:paraId="078D2100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0067E5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4C37A649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0DF31B95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275ED8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AA9F000" w14:textId="77777777" w:rsidTr="00A466B0">
        <w:tc>
          <w:tcPr>
            <w:tcW w:w="2122" w:type="dxa"/>
          </w:tcPr>
          <w:p w14:paraId="789A0E1D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491C62A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0067E5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61024F4D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30A92F9D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594706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20EBC51" w14:textId="77777777" w:rsidTr="00A466B0">
        <w:tc>
          <w:tcPr>
            <w:tcW w:w="2122" w:type="dxa"/>
          </w:tcPr>
          <w:p w14:paraId="3468E0C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Отправитель</w:t>
            </w:r>
          </w:p>
        </w:tc>
        <w:tc>
          <w:tcPr>
            <w:tcW w:w="1564" w:type="dxa"/>
          </w:tcPr>
          <w:p w14:paraId="368415A6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</w:tcPr>
          <w:p w14:paraId="043F559A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0CC3B5B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B1DD20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4F9B291" w14:textId="77777777" w:rsidTr="00A466B0">
        <w:tc>
          <w:tcPr>
            <w:tcW w:w="2122" w:type="dxa"/>
          </w:tcPr>
          <w:p w14:paraId="1A5B599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3D892B2F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524A736E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0D3B1623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ECCE1A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51C557E" w14:textId="77777777" w:rsidTr="00A466B0">
        <w:tc>
          <w:tcPr>
            <w:tcW w:w="2122" w:type="dxa"/>
          </w:tcPr>
          <w:p w14:paraId="7A44118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20626D39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7B04E843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064F5A43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D46830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01F0120" w14:textId="77777777" w:rsidTr="00A466B0">
        <w:tc>
          <w:tcPr>
            <w:tcW w:w="2122" w:type="dxa"/>
          </w:tcPr>
          <w:p w14:paraId="2B0888FC" w14:textId="77777777" w:rsidR="00701BCE" w:rsidRPr="00616B95" w:rsidRDefault="00701BCE" w:rsidP="00A466B0">
            <w:pPr>
              <w:rPr>
                <w:color w:val="000000"/>
                <w:lang w:val="ru-RU"/>
              </w:rPr>
            </w:pPr>
            <w:r w:rsidRPr="00616B95">
              <w:rPr>
                <w:color w:val="000000"/>
                <w:lang w:val="ru-RU"/>
              </w:rPr>
              <w:t>№ контейнера</w:t>
            </w:r>
          </w:p>
        </w:tc>
        <w:tc>
          <w:tcPr>
            <w:tcW w:w="1564" w:type="dxa"/>
          </w:tcPr>
          <w:p w14:paraId="017BE698" w14:textId="77777777" w:rsidR="00701BCE" w:rsidRPr="00BA1FE0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highlight w:val="red"/>
              </w:rPr>
            </w:pPr>
            <w:r w:rsidRPr="004D5E7A">
              <w:rPr>
                <w:rFonts w:cs="Calibri"/>
                <w:color w:val="000000"/>
                <w:sz w:val="20"/>
                <w:szCs w:val="20"/>
              </w:rPr>
              <w:t>nomer_k</w:t>
            </w:r>
          </w:p>
        </w:tc>
        <w:tc>
          <w:tcPr>
            <w:tcW w:w="1843" w:type="dxa"/>
          </w:tcPr>
          <w:p w14:paraId="094A0DCB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4D5E7A">
              <w:rPr>
                <w:sz w:val="20"/>
                <w:szCs w:val="20"/>
              </w:rPr>
              <w:t>CHAR (</w:t>
            </w:r>
            <w:r w:rsidRPr="004D5E7A">
              <w:rPr>
                <w:sz w:val="20"/>
                <w:szCs w:val="20"/>
                <w:lang w:val="ru-RU"/>
              </w:rPr>
              <w:t>15</w:t>
            </w:r>
            <w:r w:rsidRPr="004D5E7A">
              <w:rPr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8FFDD8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0AE2F6B4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3B46210" w14:textId="77777777" w:rsidTr="00A466B0">
        <w:tc>
          <w:tcPr>
            <w:tcW w:w="2122" w:type="dxa"/>
          </w:tcPr>
          <w:p w14:paraId="007B0923" w14:textId="77777777" w:rsidR="00701BCE" w:rsidRPr="00616B95" w:rsidRDefault="00701BCE" w:rsidP="00A466B0">
            <w:pPr>
              <w:rPr>
                <w:color w:val="000000"/>
                <w:lang w:val="ru-RU"/>
              </w:rPr>
            </w:pPr>
            <w:r w:rsidRPr="00616B95"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0B1A356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077F279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341E2D7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4C34ED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4727726" w14:textId="77777777" w:rsidTr="00A466B0">
        <w:tc>
          <w:tcPr>
            <w:tcW w:w="2122" w:type="dxa"/>
          </w:tcPr>
          <w:p w14:paraId="4A22DABD" w14:textId="77777777" w:rsidR="00701BCE" w:rsidRPr="00616B95" w:rsidRDefault="00701BCE" w:rsidP="00A466B0">
            <w:pPr>
              <w:rPr>
                <w:color w:val="000000"/>
                <w:lang w:val="ru-RU"/>
              </w:rPr>
            </w:pPr>
            <w:r w:rsidRPr="00616B95">
              <w:rPr>
                <w:color w:val="000000"/>
                <w:lang w:val="ru-RU"/>
              </w:rPr>
              <w:t>ЗПУ</w:t>
            </w:r>
          </w:p>
        </w:tc>
        <w:tc>
          <w:tcPr>
            <w:tcW w:w="1564" w:type="dxa"/>
          </w:tcPr>
          <w:p w14:paraId="362E5B6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zpu</w:t>
            </w:r>
          </w:p>
        </w:tc>
        <w:tc>
          <w:tcPr>
            <w:tcW w:w="1843" w:type="dxa"/>
          </w:tcPr>
          <w:p w14:paraId="2B764B7A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 xml:space="preserve">nvarchar </w:t>
            </w:r>
            <w:r w:rsidRPr="00343E47">
              <w:rPr>
                <w:rFonts w:cs="Calibri"/>
                <w:sz w:val="20"/>
                <w:szCs w:val="20"/>
              </w:rPr>
              <w:t>(</w:t>
            </w:r>
            <w:r>
              <w:rPr>
                <w:rFonts w:cs="Calibri"/>
                <w:sz w:val="20"/>
                <w:szCs w:val="20"/>
                <w:lang w:val="ru-RU"/>
              </w:rPr>
              <w:t>30</w:t>
            </w:r>
            <w:r w:rsidRPr="00343E4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43A49DB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DB714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B303BC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FE3B90A" w14:textId="77777777" w:rsidTr="00A466B0">
        <w:tc>
          <w:tcPr>
            <w:tcW w:w="2122" w:type="dxa"/>
          </w:tcPr>
          <w:p w14:paraId="36519A49" w14:textId="77777777" w:rsidR="00701BCE" w:rsidRPr="00616B95" w:rsidRDefault="00701BCE" w:rsidP="00A466B0">
            <w:pPr>
              <w:rPr>
                <w:color w:val="000000"/>
                <w:lang w:val="ru-RU"/>
              </w:rPr>
            </w:pPr>
            <w:r w:rsidRPr="00616B95">
              <w:rPr>
                <w:color w:val="000000"/>
                <w:lang w:val="ru-RU"/>
              </w:rPr>
              <w:t>Тара</w:t>
            </w:r>
          </w:p>
        </w:tc>
        <w:tc>
          <w:tcPr>
            <w:tcW w:w="1564" w:type="dxa"/>
          </w:tcPr>
          <w:p w14:paraId="7398C62C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4D5E7A">
              <w:rPr>
                <w:rFonts w:cs="Calibri"/>
                <w:color w:val="000000"/>
                <w:sz w:val="20"/>
                <w:szCs w:val="20"/>
              </w:rPr>
              <w:t>ves_tary_k</w:t>
            </w:r>
            <w:r w:rsidRPr="000067E5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46F77627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1E7C8CDD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B34B3D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6A3A261" w14:textId="77777777" w:rsidTr="00A466B0">
        <w:tc>
          <w:tcPr>
            <w:tcW w:w="2122" w:type="dxa"/>
          </w:tcPr>
          <w:p w14:paraId="7E3E731F" w14:textId="77777777" w:rsidR="00701BCE" w:rsidRPr="00616B95" w:rsidRDefault="00701BCE" w:rsidP="00A466B0">
            <w:pPr>
              <w:rPr>
                <w:color w:val="000000"/>
                <w:lang w:val="ru-RU"/>
              </w:rPr>
            </w:pPr>
            <w:r w:rsidRPr="00616B95">
              <w:rPr>
                <w:color w:val="000000"/>
                <w:lang w:val="ru-RU"/>
              </w:rPr>
              <w:t>Нетто</w:t>
            </w:r>
          </w:p>
        </w:tc>
        <w:tc>
          <w:tcPr>
            <w:tcW w:w="1564" w:type="dxa"/>
          </w:tcPr>
          <w:p w14:paraId="3CD358D5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B4A9C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1303C4DD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12A411D4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B4CA6B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7C467182" w14:textId="77777777" w:rsidTr="00A466B0">
        <w:tc>
          <w:tcPr>
            <w:tcW w:w="2122" w:type="dxa"/>
          </w:tcPr>
          <w:p w14:paraId="4E99210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Постановка под выгрузку </w:t>
            </w:r>
          </w:p>
        </w:tc>
        <w:tc>
          <w:tcPr>
            <w:tcW w:w="1564" w:type="dxa"/>
          </w:tcPr>
          <w:p w14:paraId="6395EA4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094A9279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0CE1E129" w14:textId="77777777" w:rsidR="00701BCE" w:rsidRPr="008C19C5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5087940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722E6DF3" w14:textId="77777777" w:rsidTr="00A466B0">
        <w:tc>
          <w:tcPr>
            <w:tcW w:w="2122" w:type="dxa"/>
          </w:tcPr>
          <w:p w14:paraId="357D856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Окончание выгрузки</w:t>
            </w:r>
          </w:p>
        </w:tc>
        <w:tc>
          <w:tcPr>
            <w:tcW w:w="1564" w:type="dxa"/>
          </w:tcPr>
          <w:p w14:paraId="2B74BAE2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3832357C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793AB787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5C9F9BF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8478A3" w14:paraId="18D77882" w14:textId="77777777" w:rsidTr="00A466B0">
        <w:tc>
          <w:tcPr>
            <w:tcW w:w="2122" w:type="dxa"/>
          </w:tcPr>
          <w:p w14:paraId="7A3CF7B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Примечание</w:t>
            </w:r>
          </w:p>
        </w:tc>
        <w:tc>
          <w:tcPr>
            <w:tcW w:w="1564" w:type="dxa"/>
          </w:tcPr>
          <w:p w14:paraId="0FF80BD0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39E9E66E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5D39E8D2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11A5987C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4D3D24CE" w14:textId="77777777" w:rsidTr="00A466B0">
        <w:tc>
          <w:tcPr>
            <w:tcW w:w="2122" w:type="dxa"/>
          </w:tcPr>
          <w:p w14:paraId="1D36D43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lastRenderedPageBreak/>
              <w:t>Приемосдатчик груза и багажа</w:t>
            </w:r>
          </w:p>
        </w:tc>
        <w:tc>
          <w:tcPr>
            <w:tcW w:w="1564" w:type="dxa"/>
          </w:tcPr>
          <w:p w14:paraId="5B7721C8" w14:textId="77777777" w:rsidR="00701BCE" w:rsidRPr="0007076A" w:rsidRDefault="00701BCE" w:rsidP="00A466B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user1</w:t>
            </w:r>
          </w:p>
        </w:tc>
        <w:tc>
          <w:tcPr>
            <w:tcW w:w="1843" w:type="dxa"/>
          </w:tcPr>
          <w:p w14:paraId="0457E886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B80219D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3D966212" w14:textId="77777777" w:rsidR="00701BCE" w:rsidRPr="0071694B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3DB9CBA0" w14:textId="77777777" w:rsidR="00701BCE" w:rsidRDefault="00701BCE" w:rsidP="00701BCE">
      <w:pPr>
        <w:spacing w:after="80"/>
        <w:ind w:firstLine="454"/>
        <w:jc w:val="both"/>
        <w:rPr>
          <w:rFonts w:ascii="Times New Roman" w:hAnsi="Times New Roman"/>
          <w:lang w:val="ru-RU"/>
        </w:rPr>
      </w:pPr>
    </w:p>
    <w:p w14:paraId="1BC59C55" w14:textId="38C1623E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0C2342">
        <w:rPr>
          <w:rFonts w:ascii="Times New Roman" w:hAnsi="Times New Roman"/>
          <w:b/>
          <w:lang w:val="ru-RU"/>
        </w:rPr>
        <w:t>6.4.</w:t>
      </w:r>
      <w:r w:rsidR="00045C03">
        <w:rPr>
          <w:rFonts w:ascii="Times New Roman" w:hAnsi="Times New Roman"/>
          <w:b/>
          <w:lang w:val="ru-RU"/>
        </w:rPr>
        <w:t>10</w:t>
      </w:r>
      <w:r w:rsidRPr="00F22BB1">
        <w:rPr>
          <w:rFonts w:ascii="Times New Roman" w:hAnsi="Times New Roman"/>
          <w:lang w:val="ru-RU"/>
        </w:rPr>
        <w:t xml:space="preserve"> </w:t>
      </w:r>
      <w:r w:rsidRPr="00186D56">
        <w:rPr>
          <w:rFonts w:ascii="Times New Roman" w:hAnsi="Times New Roman"/>
          <w:b/>
          <w:lang w:val="ru-RU"/>
        </w:rPr>
        <w:t>Отчетная форма</w:t>
      </w:r>
      <w:r>
        <w:rPr>
          <w:rFonts w:ascii="Times New Roman" w:hAnsi="Times New Roman"/>
          <w:b/>
          <w:lang w:val="ru-RU"/>
        </w:rPr>
        <w:t xml:space="preserve"> «Заявка на выдачу с проверкой груза</w:t>
      </w:r>
      <w:r w:rsidRPr="008478A3">
        <w:rPr>
          <w:rFonts w:ascii="Times New Roman" w:hAnsi="Times New Roman"/>
          <w:b/>
          <w:lang w:val="ru-RU"/>
        </w:rPr>
        <w:t xml:space="preserve"> </w:t>
      </w:r>
      <w:r>
        <w:rPr>
          <w:rFonts w:ascii="Times New Roman" w:hAnsi="Times New Roman"/>
          <w:b/>
          <w:lang w:val="ru-RU"/>
        </w:rPr>
        <w:t>КР Главный»</w:t>
      </w:r>
    </w:p>
    <w:p w14:paraId="070B2F3E" w14:textId="70E5DC1F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</w:t>
      </w:r>
    </w:p>
    <w:p w14:paraId="53200024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0DB23BC6" w14:textId="77777777" w:rsidR="00701BCE" w:rsidRDefault="00701BCE" w:rsidP="00701BCE">
      <w:pPr>
        <w:ind w:firstLine="708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8316B1" wp14:editId="640A70CC">
            <wp:extent cx="5154930" cy="3496945"/>
            <wp:effectExtent l="0" t="0" r="762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D47A" w14:textId="77777777" w:rsidR="00701BCE" w:rsidRDefault="00701BCE" w:rsidP="00701BCE">
      <w:pPr>
        <w:rPr>
          <w:lang w:val="ru-RU"/>
        </w:rPr>
      </w:pP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42E77CFD" w14:textId="77777777" w:rsidTr="00A466B0">
        <w:trPr>
          <w:tblHeader/>
        </w:trPr>
        <w:tc>
          <w:tcPr>
            <w:tcW w:w="2122" w:type="dxa"/>
          </w:tcPr>
          <w:p w14:paraId="200312FB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30FBE5AD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4AA6E40E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7F87CE7D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180996B6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25674136" w14:textId="77777777" w:rsidTr="00A466B0">
        <w:tc>
          <w:tcPr>
            <w:tcW w:w="2122" w:type="dxa"/>
          </w:tcPr>
          <w:p w14:paraId="45B2CA94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77127358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19DFE02C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3CA7AC5C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078C1DFE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3551AA" w14:paraId="1689EF36" w14:textId="77777777" w:rsidTr="00A466B0">
        <w:tc>
          <w:tcPr>
            <w:tcW w:w="2122" w:type="dxa"/>
          </w:tcPr>
          <w:p w14:paraId="053D875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заявки</w:t>
            </w:r>
          </w:p>
        </w:tc>
        <w:tc>
          <w:tcPr>
            <w:tcW w:w="1564" w:type="dxa"/>
          </w:tcPr>
          <w:p w14:paraId="247DDC77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commentRangeStart w:id="2715"/>
            <w:commentRangeStart w:id="2716"/>
            <w:commentRangeStart w:id="2717"/>
            <w:r w:rsidRPr="00310575">
              <w:rPr>
                <w:color w:val="000000"/>
                <w:sz w:val="20"/>
                <w:szCs w:val="20"/>
              </w:rPr>
              <w:t>nom_</w:t>
            </w:r>
            <w:r>
              <w:rPr>
                <w:color w:val="000000"/>
                <w:sz w:val="20"/>
                <w:szCs w:val="20"/>
              </w:rPr>
              <w:t>z_vidach</w:t>
            </w:r>
            <w:commentRangeEnd w:id="2715"/>
            <w:r w:rsidR="00C1459D">
              <w:rPr>
                <w:rStyle w:val="aff2"/>
              </w:rPr>
              <w:commentReference w:id="2715"/>
            </w:r>
            <w:commentRangeEnd w:id="2716"/>
            <w:r w:rsidR="00C1459D">
              <w:rPr>
                <w:rStyle w:val="aff2"/>
              </w:rPr>
              <w:commentReference w:id="2716"/>
            </w:r>
            <w:commentRangeEnd w:id="2717"/>
            <w:r w:rsidR="00E837AB">
              <w:rPr>
                <w:rStyle w:val="aff2"/>
              </w:rPr>
              <w:commentReference w:id="2717"/>
            </w:r>
          </w:p>
        </w:tc>
        <w:tc>
          <w:tcPr>
            <w:tcW w:w="1843" w:type="dxa"/>
          </w:tcPr>
          <w:p w14:paraId="0B7F7C21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34C9A8A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>Автоматически.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 Д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ля каждой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станции примыкания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своя нумерация</w:t>
            </w:r>
          </w:p>
        </w:tc>
        <w:tc>
          <w:tcPr>
            <w:tcW w:w="1984" w:type="dxa"/>
          </w:tcPr>
          <w:p w14:paraId="3756C32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Нумерацию с началом каждого нового 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>года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 начинать с «1»</w:t>
            </w:r>
          </w:p>
        </w:tc>
      </w:tr>
      <w:tr w:rsidR="00701BCE" w:rsidRPr="00D36AE1" w14:paraId="2F2CDC46" w14:textId="77777777" w:rsidTr="00A466B0">
        <w:tc>
          <w:tcPr>
            <w:tcW w:w="2122" w:type="dxa"/>
          </w:tcPr>
          <w:p w14:paraId="44AAB2FF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proofErr w:type="spellStart"/>
            <w:r>
              <w:rPr>
                <w:color w:val="000000"/>
              </w:rPr>
              <w:t>Дата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заявки</w:t>
            </w:r>
            <w:proofErr w:type="spellEnd"/>
          </w:p>
        </w:tc>
        <w:tc>
          <w:tcPr>
            <w:tcW w:w="1564" w:type="dxa"/>
          </w:tcPr>
          <w:p w14:paraId="63A1CC4F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Dat</w:t>
            </w:r>
            <w:r>
              <w:rPr>
                <w:rFonts w:cs="Calibri"/>
                <w:color w:val="000000"/>
                <w:sz w:val="20"/>
                <w:szCs w:val="20"/>
              </w:rPr>
              <w:softHyphen/>
            </w:r>
            <w:r>
              <w:rPr>
                <w:rFonts w:cs="Calibri"/>
                <w:color w:val="000000"/>
                <w:sz w:val="20"/>
                <w:szCs w:val="20"/>
              </w:rPr>
              <w:softHyphen/>
              <w:t>_</w:t>
            </w:r>
            <w:r>
              <w:rPr>
                <w:color w:val="000000"/>
                <w:sz w:val="20"/>
                <w:szCs w:val="20"/>
              </w:rPr>
              <w:t xml:space="preserve"> z_vidach</w:t>
            </w:r>
          </w:p>
        </w:tc>
        <w:tc>
          <w:tcPr>
            <w:tcW w:w="1843" w:type="dxa"/>
          </w:tcPr>
          <w:p w14:paraId="5127CD36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B35C57">
              <w:rPr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7EF87AA3" w14:textId="77777777" w:rsidR="00701BCE" w:rsidRPr="009A084A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Автоматический </w:t>
            </w:r>
          </w:p>
        </w:tc>
        <w:tc>
          <w:tcPr>
            <w:tcW w:w="1984" w:type="dxa"/>
          </w:tcPr>
          <w:p w14:paraId="1D85C03E" w14:textId="77777777" w:rsidR="00701BCE" w:rsidRPr="00200CAC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200CAC">
              <w:rPr>
                <w:color w:val="000000"/>
                <w:sz w:val="20"/>
                <w:szCs w:val="20"/>
                <w:lang w:val="ru-RU"/>
              </w:rPr>
              <w:t xml:space="preserve">Время создания заявки </w:t>
            </w:r>
          </w:p>
        </w:tc>
      </w:tr>
      <w:tr w:rsidR="00701BCE" w:rsidRPr="00D36AE1" w14:paraId="1450D4A6" w14:textId="77777777" w:rsidTr="00A466B0">
        <w:tc>
          <w:tcPr>
            <w:tcW w:w="2122" w:type="dxa"/>
          </w:tcPr>
          <w:p w14:paraId="670B236C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Поезд №</w:t>
            </w:r>
          </w:p>
        </w:tc>
        <w:tc>
          <w:tcPr>
            <w:tcW w:w="1564" w:type="dxa"/>
          </w:tcPr>
          <w:p w14:paraId="315AD6B4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numb</w:t>
            </w:r>
            <w:r w:rsidRPr="008470EB"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p</w:t>
            </w:r>
          </w:p>
        </w:tc>
        <w:tc>
          <w:tcPr>
            <w:tcW w:w="1843" w:type="dxa"/>
          </w:tcPr>
          <w:p w14:paraId="04EB8386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5A214DC5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AB17135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1556BB0" w14:textId="77777777" w:rsidTr="00A466B0">
        <w:tc>
          <w:tcPr>
            <w:tcW w:w="2122" w:type="dxa"/>
          </w:tcPr>
          <w:p w14:paraId="7BFAA856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прибытия</w:t>
            </w:r>
          </w:p>
        </w:tc>
        <w:tc>
          <w:tcPr>
            <w:tcW w:w="1564" w:type="dxa"/>
          </w:tcPr>
          <w:p w14:paraId="5A18E8BF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dat_p</w:t>
            </w:r>
          </w:p>
        </w:tc>
        <w:tc>
          <w:tcPr>
            <w:tcW w:w="1843" w:type="dxa"/>
          </w:tcPr>
          <w:p w14:paraId="08A5CAD2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B35C57">
              <w:rPr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5B628F3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F1C076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2AC5AD9" w14:textId="77777777" w:rsidTr="00A466B0">
        <w:tc>
          <w:tcPr>
            <w:tcW w:w="2122" w:type="dxa"/>
          </w:tcPr>
          <w:p w14:paraId="65111447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5B43E3B9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56841AAE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25006353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AEF200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EB36DD2" w14:textId="77777777" w:rsidTr="00A466B0">
        <w:tc>
          <w:tcPr>
            <w:tcW w:w="2122" w:type="dxa"/>
          </w:tcPr>
          <w:p w14:paraId="09261A6A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накладной</w:t>
            </w:r>
          </w:p>
        </w:tc>
        <w:tc>
          <w:tcPr>
            <w:tcW w:w="1564" w:type="dxa"/>
          </w:tcPr>
          <w:p w14:paraId="15D01759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6B1C65B4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3B76A952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24A7D3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268654E" w14:textId="77777777" w:rsidTr="00A466B0">
        <w:tc>
          <w:tcPr>
            <w:tcW w:w="2122" w:type="dxa"/>
          </w:tcPr>
          <w:p w14:paraId="1488D0E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Наименование груза</w:t>
            </w:r>
          </w:p>
        </w:tc>
        <w:tc>
          <w:tcPr>
            <w:tcW w:w="1564" w:type="dxa"/>
          </w:tcPr>
          <w:p w14:paraId="5FC30FEC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5946C10D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0A68F448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770187D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E0B8514" w14:textId="77777777" w:rsidTr="00A466B0">
        <w:tc>
          <w:tcPr>
            <w:tcW w:w="2122" w:type="dxa"/>
          </w:tcPr>
          <w:p w14:paraId="1A03186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03CC3B08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4D014EF0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463E2D65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A605E3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D5684A5" w14:textId="77777777" w:rsidTr="00A466B0">
        <w:tc>
          <w:tcPr>
            <w:tcW w:w="2122" w:type="dxa"/>
          </w:tcPr>
          <w:p w14:paraId="5AFD17F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Нетто</w:t>
            </w:r>
          </w:p>
        </w:tc>
        <w:tc>
          <w:tcPr>
            <w:tcW w:w="1564" w:type="dxa"/>
          </w:tcPr>
          <w:p w14:paraId="3A8D7EC7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61457188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4021550F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9C8F47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</w:tbl>
    <w:p w14:paraId="4B2B6F81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5C617F3A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235ACC55" w14:textId="1CA52A9F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0C2342">
        <w:rPr>
          <w:rFonts w:ascii="Times New Roman" w:hAnsi="Times New Roman"/>
          <w:b/>
          <w:lang w:val="ru-RU"/>
        </w:rPr>
        <w:t>6.4.</w:t>
      </w:r>
      <w:r>
        <w:rPr>
          <w:rFonts w:ascii="Times New Roman" w:hAnsi="Times New Roman"/>
          <w:b/>
          <w:lang w:val="ru-RU"/>
        </w:rPr>
        <w:t>1</w:t>
      </w:r>
      <w:r w:rsidR="00045C03">
        <w:rPr>
          <w:rFonts w:ascii="Times New Roman" w:hAnsi="Times New Roman"/>
          <w:b/>
          <w:lang w:val="ru-RU"/>
        </w:rPr>
        <w:t>1</w:t>
      </w:r>
      <w:r w:rsidRPr="00F22BB1">
        <w:rPr>
          <w:rFonts w:ascii="Times New Roman" w:hAnsi="Times New Roman"/>
          <w:lang w:val="ru-RU"/>
        </w:rPr>
        <w:t xml:space="preserve"> </w:t>
      </w:r>
      <w:r w:rsidRPr="00186D56">
        <w:rPr>
          <w:rFonts w:ascii="Times New Roman" w:hAnsi="Times New Roman"/>
          <w:b/>
          <w:lang w:val="ru-RU"/>
        </w:rPr>
        <w:t>Отчетная форма</w:t>
      </w:r>
      <w:r>
        <w:rPr>
          <w:rFonts w:ascii="Times New Roman" w:hAnsi="Times New Roman"/>
          <w:b/>
          <w:lang w:val="ru-RU"/>
        </w:rPr>
        <w:t xml:space="preserve"> «Заявка на выдачу с проверкой груза</w:t>
      </w:r>
      <w:r w:rsidRPr="008478A3">
        <w:rPr>
          <w:rFonts w:ascii="Times New Roman" w:hAnsi="Times New Roman"/>
          <w:b/>
          <w:lang w:val="ru-RU"/>
        </w:rPr>
        <w:t xml:space="preserve"> </w:t>
      </w:r>
      <w:r>
        <w:rPr>
          <w:rFonts w:ascii="Times New Roman" w:hAnsi="Times New Roman"/>
          <w:b/>
          <w:lang w:val="ru-RU"/>
        </w:rPr>
        <w:t>КР»</w:t>
      </w:r>
    </w:p>
    <w:p w14:paraId="6D5DA0CF" w14:textId="77777777" w:rsidR="00701BCE" w:rsidRDefault="00701BCE" w:rsidP="00701BCE">
      <w:pPr>
        <w:ind w:firstLine="708"/>
        <w:jc w:val="center"/>
        <w:rPr>
          <w:rFonts w:ascii="Times New Roman" w:hAnsi="Times New Roman"/>
          <w:highlight w:val="red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 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</w:t>
      </w:r>
    </w:p>
    <w:p w14:paraId="3BEF0D6D" w14:textId="77777777" w:rsidR="00701BCE" w:rsidRPr="008478A3" w:rsidRDefault="00701BCE" w:rsidP="00701BCE">
      <w:pPr>
        <w:ind w:firstLine="708"/>
        <w:jc w:val="center"/>
        <w:rPr>
          <w:rFonts w:ascii="Times New Roman" w:hAnsi="Times New Roman"/>
          <w:highlight w:val="red"/>
          <w:lang w:val="ru-RU"/>
        </w:rPr>
      </w:pPr>
    </w:p>
    <w:p w14:paraId="5CE2DB8C" w14:textId="77777777" w:rsidR="00701BCE" w:rsidRDefault="00701BCE" w:rsidP="00701BCE">
      <w:pPr>
        <w:ind w:hanging="14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961C8B" wp14:editId="3CD209EA">
            <wp:extent cx="6058535" cy="348677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377" cy="349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789B" w14:textId="77777777" w:rsidR="00701BCE" w:rsidRPr="00701BCE" w:rsidRDefault="00701BCE" w:rsidP="00701BCE">
      <w:pPr>
        <w:tabs>
          <w:tab w:val="left" w:pos="965"/>
        </w:tabs>
        <w:rPr>
          <w:lang w:val="ru-RU"/>
        </w:rPr>
      </w:pPr>
      <w:r>
        <w:rPr>
          <w:lang w:val="ru-RU"/>
        </w:rPr>
        <w:tab/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37BF9FD2" w14:textId="77777777" w:rsidTr="00A466B0">
        <w:trPr>
          <w:tblHeader/>
        </w:trPr>
        <w:tc>
          <w:tcPr>
            <w:tcW w:w="2122" w:type="dxa"/>
          </w:tcPr>
          <w:p w14:paraId="4DD8979E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093D62EA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13086EAC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458A70C9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6B15A09D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295D07CE" w14:textId="77777777" w:rsidTr="00A466B0">
        <w:tc>
          <w:tcPr>
            <w:tcW w:w="2122" w:type="dxa"/>
          </w:tcPr>
          <w:p w14:paraId="4D630DA2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6C0EF197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145723B8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6E02190A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6187949C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D36AE1" w14:paraId="041AB666" w14:textId="77777777" w:rsidTr="00A466B0">
        <w:tc>
          <w:tcPr>
            <w:tcW w:w="2122" w:type="dxa"/>
          </w:tcPr>
          <w:p w14:paraId="71012939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Натурная ведомость поезда</w:t>
            </w:r>
          </w:p>
        </w:tc>
        <w:tc>
          <w:tcPr>
            <w:tcW w:w="1564" w:type="dxa"/>
          </w:tcPr>
          <w:p w14:paraId="5497632C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4EC46560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5F71FE46" w14:textId="77777777" w:rsidR="00701BCE" w:rsidRPr="009A084A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3349A93" w14:textId="77777777" w:rsidR="00701BCE" w:rsidRPr="00200CAC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</w:p>
        </w:tc>
      </w:tr>
      <w:tr w:rsidR="00701BCE" w:rsidRPr="00D36AE1" w14:paraId="6B1ACD93" w14:textId="77777777" w:rsidTr="00A466B0">
        <w:tc>
          <w:tcPr>
            <w:tcW w:w="2122" w:type="dxa"/>
          </w:tcPr>
          <w:p w14:paraId="0FD414FD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Поезд №</w:t>
            </w:r>
          </w:p>
        </w:tc>
        <w:tc>
          <w:tcPr>
            <w:tcW w:w="1564" w:type="dxa"/>
          </w:tcPr>
          <w:p w14:paraId="5635EEA6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numb</w:t>
            </w:r>
            <w:r w:rsidRPr="008470EB"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p</w:t>
            </w:r>
          </w:p>
        </w:tc>
        <w:tc>
          <w:tcPr>
            <w:tcW w:w="1843" w:type="dxa"/>
          </w:tcPr>
          <w:p w14:paraId="6E112DBE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2414D141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DAC6E9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E492AD7" w14:textId="77777777" w:rsidTr="00A466B0">
        <w:tc>
          <w:tcPr>
            <w:tcW w:w="2122" w:type="dxa"/>
          </w:tcPr>
          <w:p w14:paraId="7E4D67E0" w14:textId="77777777" w:rsidR="00701BCE" w:rsidRPr="009A084A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прибытия</w:t>
            </w:r>
          </w:p>
        </w:tc>
        <w:tc>
          <w:tcPr>
            <w:tcW w:w="1564" w:type="dxa"/>
          </w:tcPr>
          <w:p w14:paraId="7A96F6BB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dat_p</w:t>
            </w:r>
          </w:p>
        </w:tc>
        <w:tc>
          <w:tcPr>
            <w:tcW w:w="1843" w:type="dxa"/>
          </w:tcPr>
          <w:p w14:paraId="0C84559A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B35C57">
              <w:rPr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4BD4BD8D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B78A47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811438B" w14:textId="77777777" w:rsidTr="00A466B0">
        <w:tc>
          <w:tcPr>
            <w:tcW w:w="2122" w:type="dxa"/>
          </w:tcPr>
          <w:p w14:paraId="77FD3EE3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496280ED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62F8E4AE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0169C63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1E6387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31D1257" w14:textId="77777777" w:rsidTr="00A466B0">
        <w:tc>
          <w:tcPr>
            <w:tcW w:w="2122" w:type="dxa"/>
          </w:tcPr>
          <w:p w14:paraId="1958D25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накладной</w:t>
            </w:r>
          </w:p>
        </w:tc>
        <w:tc>
          <w:tcPr>
            <w:tcW w:w="1564" w:type="dxa"/>
          </w:tcPr>
          <w:p w14:paraId="7F88FDFB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45848BDB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08F62C33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70A599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4CFE998" w14:textId="77777777" w:rsidTr="00A466B0">
        <w:tc>
          <w:tcPr>
            <w:tcW w:w="2122" w:type="dxa"/>
          </w:tcPr>
          <w:p w14:paraId="5D554475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Наименование груза</w:t>
            </w:r>
          </w:p>
        </w:tc>
        <w:tc>
          <w:tcPr>
            <w:tcW w:w="1564" w:type="dxa"/>
          </w:tcPr>
          <w:p w14:paraId="2B3026D4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714E6330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67400FE9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FAF5801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E489118" w14:textId="77777777" w:rsidTr="00A466B0">
        <w:tc>
          <w:tcPr>
            <w:tcW w:w="2122" w:type="dxa"/>
          </w:tcPr>
          <w:p w14:paraId="57412DC8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7A862905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07E09D14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4EF6D045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DA0D642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8815E6D" w14:textId="77777777" w:rsidTr="00A466B0">
        <w:tc>
          <w:tcPr>
            <w:tcW w:w="2122" w:type="dxa"/>
          </w:tcPr>
          <w:p w14:paraId="50F32DF1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Вес по документу, тн</w:t>
            </w:r>
          </w:p>
        </w:tc>
        <w:tc>
          <w:tcPr>
            <w:tcW w:w="1564" w:type="dxa"/>
          </w:tcPr>
          <w:p w14:paraId="1C3669CB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6E855228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0BADB854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285224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BDE76D4" w14:textId="77777777" w:rsidTr="00A466B0">
        <w:tc>
          <w:tcPr>
            <w:tcW w:w="2122" w:type="dxa"/>
          </w:tcPr>
          <w:p w14:paraId="46106AD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Масса тары, тн</w:t>
            </w:r>
          </w:p>
        </w:tc>
        <w:tc>
          <w:tcPr>
            <w:tcW w:w="1564" w:type="dxa"/>
          </w:tcPr>
          <w:p w14:paraId="7EE0965E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1843" w:type="dxa"/>
          </w:tcPr>
          <w:p w14:paraId="08F59E8B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51D000DA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3BD9A8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3E90B47" w14:textId="77777777" w:rsidTr="00A466B0">
        <w:tc>
          <w:tcPr>
            <w:tcW w:w="2122" w:type="dxa"/>
          </w:tcPr>
          <w:p w14:paraId="70815C8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2DC8C6F9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0A85FD07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51489C5B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9A32C58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208FEA1" w14:textId="77777777" w:rsidTr="00A466B0">
        <w:tc>
          <w:tcPr>
            <w:tcW w:w="2122" w:type="dxa"/>
          </w:tcPr>
          <w:p w14:paraId="0E627E6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Грузоотправитель</w:t>
            </w:r>
          </w:p>
        </w:tc>
        <w:tc>
          <w:tcPr>
            <w:tcW w:w="1564" w:type="dxa"/>
          </w:tcPr>
          <w:p w14:paraId="7399216B" w14:textId="77777777" w:rsidR="00701BCE" w:rsidRPr="000067E5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</w:tcPr>
          <w:p w14:paraId="54A3EF72" w14:textId="77777777" w:rsidR="00701BCE" w:rsidRPr="00804C57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3025BFB5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3384DA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</w:tbl>
    <w:p w14:paraId="7E1D27F9" w14:textId="77777777" w:rsidR="00701BCE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</w:p>
    <w:p w14:paraId="3F937238" w14:textId="0760D95A" w:rsidR="00045C03" w:rsidRDefault="00045C03" w:rsidP="00045C03">
      <w:pPr>
        <w:jc w:val="center"/>
        <w:rPr>
          <w:rFonts w:ascii="Times New Roman" w:hAnsi="Times New Roman"/>
          <w:b/>
          <w:lang w:val="ru-RU"/>
        </w:rPr>
      </w:pPr>
      <w:r>
        <w:rPr>
          <w:rFonts w:ascii="Times New Roman" w:hAnsi="Times New Roman"/>
          <w:b/>
          <w:lang w:val="ru-RU"/>
        </w:rPr>
        <w:t>6.4.12</w:t>
      </w:r>
      <w:r w:rsidRPr="00BB21F1">
        <w:rPr>
          <w:rFonts w:ascii="Times New Roman" w:hAnsi="Times New Roman"/>
          <w:b/>
          <w:lang w:val="ru-RU"/>
        </w:rPr>
        <w:t xml:space="preserve"> Отчетная форма «</w:t>
      </w:r>
      <w:commentRangeStart w:id="2718"/>
      <w:commentRangeStart w:id="2719"/>
      <w:r w:rsidRPr="00BB21F1">
        <w:rPr>
          <w:rFonts w:ascii="Times New Roman" w:hAnsi="Times New Roman"/>
          <w:b/>
          <w:lang w:val="ru-RU"/>
        </w:rPr>
        <w:t>Заявка на взвешивание</w:t>
      </w:r>
      <w:commentRangeEnd w:id="2718"/>
      <w:r w:rsidR="00D15E30">
        <w:rPr>
          <w:rStyle w:val="aff2"/>
        </w:rPr>
        <w:commentReference w:id="2718"/>
      </w:r>
      <w:commentRangeEnd w:id="2719"/>
      <w:r w:rsidR="00E837AB">
        <w:rPr>
          <w:rStyle w:val="aff2"/>
        </w:rPr>
        <w:commentReference w:id="2719"/>
      </w:r>
      <w:r w:rsidRPr="00BB21F1">
        <w:rPr>
          <w:rFonts w:ascii="Times New Roman" w:hAnsi="Times New Roman"/>
          <w:b/>
          <w:lang w:val="ru-RU"/>
        </w:rPr>
        <w:t>»</w:t>
      </w:r>
    </w:p>
    <w:p w14:paraId="1691A470" w14:textId="3033DC63" w:rsidR="00045C03" w:rsidRDefault="00045C03" w:rsidP="00A83854">
      <w:pPr>
        <w:ind w:firstLine="142"/>
        <w:jc w:val="center"/>
        <w:rPr>
          <w:rFonts w:ascii="Times New Roman" w:hAnsi="Times New Roman"/>
          <w:b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lastRenderedPageBreak/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>отметить данный</w:t>
      </w:r>
      <w:ins w:id="2720" w:author="Shuba, Irina V" w:date="2020-01-13T16:13:00Z">
        <w:r w:rsidR="00A83854">
          <w:rPr>
            <w:rFonts w:ascii="Times New Roman" w:hAnsi="Times New Roman"/>
            <w:szCs w:val="28"/>
            <w:lang w:val="ru-RU"/>
          </w:rPr>
          <w:t xml:space="preserve"> </w:t>
        </w:r>
      </w:ins>
      <w:del w:id="2721" w:author="Shuba, Irina V" w:date="2020-01-13T16:13:00Z">
        <w:r w:rsidDel="00A83854">
          <w:rPr>
            <w:rFonts w:ascii="Times New Roman" w:hAnsi="Times New Roman"/>
            <w:szCs w:val="28"/>
            <w:lang w:val="ru-RU"/>
          </w:rPr>
          <w:delText xml:space="preserve"> </w:delText>
        </w:r>
      </w:del>
      <w:r>
        <w:rPr>
          <w:rFonts w:ascii="Times New Roman" w:hAnsi="Times New Roman"/>
          <w:szCs w:val="28"/>
          <w:lang w:val="ru-RU"/>
        </w:rPr>
        <w:t>отче</w:t>
      </w:r>
      <w:r w:rsidR="00D15E30">
        <w:rPr>
          <w:rFonts w:ascii="Times New Roman" w:hAnsi="Times New Roman"/>
          <w:szCs w:val="28"/>
          <w:lang w:val="ru-RU"/>
        </w:rPr>
        <w:t>т</w:t>
      </w:r>
      <w:r>
        <w:rPr>
          <w:rFonts w:ascii="Times New Roman" w:hAnsi="Times New Roman"/>
          <w:szCs w:val="28"/>
          <w:lang w:val="ru-RU"/>
        </w:rPr>
        <w:t xml:space="preserve">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</w:t>
      </w:r>
    </w:p>
    <w:p w14:paraId="6C5E2B36" w14:textId="77777777" w:rsidR="00701BCE" w:rsidRDefault="00701BCE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73AC9E3D" w14:textId="77777777" w:rsidR="00045C03" w:rsidRDefault="00045C03" w:rsidP="00045C03">
      <w:pPr>
        <w:rPr>
          <w:rFonts w:ascii="Times New Roman" w:hAnsi="Times New Roman"/>
          <w:highlight w:val="red"/>
          <w:lang w:val="ru-RU"/>
        </w:rPr>
      </w:pPr>
      <w:r>
        <w:rPr>
          <w:rFonts w:ascii="Times New Roman" w:hAnsi="Times New Roman"/>
          <w:noProof/>
          <w:highlight w:val="red"/>
          <w:lang w:val="ru-RU" w:eastAsia="ru-RU"/>
        </w:rPr>
        <w:drawing>
          <wp:inline distT="0" distB="0" distL="0" distR="0" wp14:anchorId="60D334F1" wp14:editId="21A2E0B6">
            <wp:extent cx="5934075" cy="33718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F9274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61E25590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42F964F5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74A2D734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045C03" w14:paraId="6D22453A" w14:textId="77777777" w:rsidTr="00E77082">
        <w:trPr>
          <w:tblHeader/>
        </w:trPr>
        <w:tc>
          <w:tcPr>
            <w:tcW w:w="2122" w:type="dxa"/>
          </w:tcPr>
          <w:p w14:paraId="2626DBAE" w14:textId="77777777" w:rsidR="00045C03" w:rsidRPr="00102576" w:rsidRDefault="00045C03" w:rsidP="00E77082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3BC66A5E" w14:textId="77777777" w:rsidR="00045C03" w:rsidRPr="00102576" w:rsidRDefault="00045C03" w:rsidP="00E77082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45EB6EEA" w14:textId="77777777" w:rsidR="00045C03" w:rsidRPr="00102576" w:rsidRDefault="00045C03" w:rsidP="00E77082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740AEDE2" w14:textId="77777777" w:rsidR="00045C03" w:rsidRPr="00102576" w:rsidRDefault="00045C03" w:rsidP="00E77082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6254E000" w14:textId="77777777" w:rsidR="00045C03" w:rsidRDefault="00045C03" w:rsidP="00E77082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045C03" w:rsidRPr="00E574F4" w14:paraId="25702476" w14:textId="77777777" w:rsidTr="00E77082">
        <w:tc>
          <w:tcPr>
            <w:tcW w:w="2122" w:type="dxa"/>
          </w:tcPr>
          <w:p w14:paraId="56C6AB1E" w14:textId="77777777" w:rsidR="00045C03" w:rsidRPr="00102576" w:rsidRDefault="00045C03" w:rsidP="00E77082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1E9F9137" w14:textId="77777777" w:rsidR="00045C03" w:rsidRPr="00102576" w:rsidRDefault="00045C03" w:rsidP="00E77082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6A92B35C" w14:textId="77777777" w:rsidR="00045C03" w:rsidRPr="00102576" w:rsidRDefault="00045C03" w:rsidP="00E77082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18F7BC19" w14:textId="77777777" w:rsidR="00045C03" w:rsidRPr="00102576" w:rsidRDefault="00045C03" w:rsidP="00E77082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72F7BF3B" w14:textId="77777777" w:rsidR="00045C03" w:rsidRPr="00E574F4" w:rsidRDefault="00045C03" w:rsidP="00E77082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045C03" w:rsidRPr="00200CAC" w14:paraId="5684475A" w14:textId="77777777" w:rsidTr="00E77082">
        <w:tc>
          <w:tcPr>
            <w:tcW w:w="2122" w:type="dxa"/>
          </w:tcPr>
          <w:p w14:paraId="5A33773E" w14:textId="77777777" w:rsidR="00045C03" w:rsidRPr="009A084A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Натурная ведомость поезда</w:t>
            </w:r>
          </w:p>
        </w:tc>
        <w:tc>
          <w:tcPr>
            <w:tcW w:w="1564" w:type="dxa"/>
          </w:tcPr>
          <w:p w14:paraId="03725E18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rFonts w:cs="Calibri"/>
                <w:color w:val="000000"/>
                <w:sz w:val="20"/>
                <w:szCs w:val="20"/>
              </w:rPr>
              <w:t>nom_nat_ved</w:t>
            </w:r>
          </w:p>
        </w:tc>
        <w:tc>
          <w:tcPr>
            <w:tcW w:w="1843" w:type="dxa"/>
          </w:tcPr>
          <w:p w14:paraId="559066A8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2557" w:type="dxa"/>
          </w:tcPr>
          <w:p w14:paraId="1FBF0DC1" w14:textId="77777777" w:rsidR="00045C03" w:rsidRPr="009A084A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F7F6CF7" w14:textId="77777777" w:rsidR="00045C03" w:rsidRPr="00200CAC" w:rsidRDefault="00045C03" w:rsidP="00E77082">
            <w:pPr>
              <w:rPr>
                <w:color w:val="000000"/>
                <w:sz w:val="20"/>
                <w:szCs w:val="20"/>
                <w:lang w:val="ru-RU"/>
              </w:rPr>
            </w:pPr>
          </w:p>
        </w:tc>
      </w:tr>
      <w:tr w:rsidR="00045C03" w:rsidRPr="00D36AE1" w14:paraId="67AD4BC3" w14:textId="77777777" w:rsidTr="00E77082">
        <w:tc>
          <w:tcPr>
            <w:tcW w:w="2122" w:type="dxa"/>
          </w:tcPr>
          <w:p w14:paraId="2BB218D8" w14:textId="77777777" w:rsidR="00045C03" w:rsidRPr="009A084A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Поезд №</w:t>
            </w:r>
          </w:p>
        </w:tc>
        <w:tc>
          <w:tcPr>
            <w:tcW w:w="1564" w:type="dxa"/>
          </w:tcPr>
          <w:p w14:paraId="6A6FE571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numb</w:t>
            </w:r>
            <w:r w:rsidRPr="008470EB">
              <w:rPr>
                <w:color w:val="000000"/>
                <w:lang w:val="ru-RU"/>
              </w:rPr>
              <w:t>_</w:t>
            </w:r>
            <w:r>
              <w:rPr>
                <w:color w:val="000000"/>
              </w:rPr>
              <w:t>p</w:t>
            </w:r>
          </w:p>
        </w:tc>
        <w:tc>
          <w:tcPr>
            <w:tcW w:w="1843" w:type="dxa"/>
          </w:tcPr>
          <w:p w14:paraId="61C20B1F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C3193C1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4FE37BE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37DB7EB5" w14:textId="77777777" w:rsidTr="00E77082">
        <w:tc>
          <w:tcPr>
            <w:tcW w:w="2122" w:type="dxa"/>
          </w:tcPr>
          <w:p w14:paraId="7E406C93" w14:textId="77777777" w:rsidR="00045C03" w:rsidRPr="009A084A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Дата прибытия</w:t>
            </w:r>
          </w:p>
        </w:tc>
        <w:tc>
          <w:tcPr>
            <w:tcW w:w="1564" w:type="dxa"/>
          </w:tcPr>
          <w:p w14:paraId="08924375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color w:val="000000"/>
              </w:rPr>
              <w:t>dat_p</w:t>
            </w:r>
          </w:p>
        </w:tc>
        <w:tc>
          <w:tcPr>
            <w:tcW w:w="1843" w:type="dxa"/>
          </w:tcPr>
          <w:p w14:paraId="6E32A350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B35C57">
              <w:rPr>
                <w:sz w:val="20"/>
                <w:szCs w:val="20"/>
              </w:rPr>
              <w:t>DATE TIME</w:t>
            </w:r>
          </w:p>
        </w:tc>
        <w:tc>
          <w:tcPr>
            <w:tcW w:w="2557" w:type="dxa"/>
          </w:tcPr>
          <w:p w14:paraId="27B01CAA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C11FB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A486F1D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7D4A40DF" w14:textId="77777777" w:rsidTr="00E77082">
        <w:tc>
          <w:tcPr>
            <w:tcW w:w="2122" w:type="dxa"/>
          </w:tcPr>
          <w:p w14:paraId="7A98B10E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4ECD54FB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3641F46E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1B4AF23C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53BAC35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7038E402" w14:textId="77777777" w:rsidTr="00E77082">
        <w:tc>
          <w:tcPr>
            <w:tcW w:w="2122" w:type="dxa"/>
          </w:tcPr>
          <w:p w14:paraId="24A7A020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№ накладной</w:t>
            </w:r>
          </w:p>
        </w:tc>
        <w:tc>
          <w:tcPr>
            <w:tcW w:w="1564" w:type="dxa"/>
          </w:tcPr>
          <w:p w14:paraId="4DB6C1DE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77383E1B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43B3978E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BCA0544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01C211A6" w14:textId="77777777" w:rsidTr="00E77082">
        <w:tc>
          <w:tcPr>
            <w:tcW w:w="2122" w:type="dxa"/>
          </w:tcPr>
          <w:p w14:paraId="5190068E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Наименование груза</w:t>
            </w:r>
          </w:p>
        </w:tc>
        <w:tc>
          <w:tcPr>
            <w:tcW w:w="1564" w:type="dxa"/>
          </w:tcPr>
          <w:p w14:paraId="1D5849BC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A2A89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843" w:type="dxa"/>
          </w:tcPr>
          <w:p w14:paraId="5F116419" w14:textId="77777777" w:rsidR="00045C03" w:rsidRPr="003B6289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2557" w:type="dxa"/>
          </w:tcPr>
          <w:p w14:paraId="3939F2C4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F232151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6CE0687F" w14:textId="77777777" w:rsidTr="00E77082">
        <w:tc>
          <w:tcPr>
            <w:tcW w:w="2122" w:type="dxa"/>
          </w:tcPr>
          <w:p w14:paraId="0D2BAC1B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5F762E06" w14:textId="77777777" w:rsidR="00045C03" w:rsidRPr="00DE45E2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CA2A89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53D07F13" w14:textId="77777777" w:rsidR="00045C03" w:rsidRPr="00DE45E2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nvarchar</w:t>
            </w:r>
            <w:r w:rsidRPr="008D77F9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00A7E3D5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3DC1362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6688D10E" w14:textId="77777777" w:rsidTr="00E77082">
        <w:tc>
          <w:tcPr>
            <w:tcW w:w="2122" w:type="dxa"/>
          </w:tcPr>
          <w:p w14:paraId="7815C9E4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Вес по документу, тн</w:t>
            </w:r>
          </w:p>
        </w:tc>
        <w:tc>
          <w:tcPr>
            <w:tcW w:w="1564" w:type="dxa"/>
          </w:tcPr>
          <w:p w14:paraId="76EF3679" w14:textId="77777777" w:rsidR="00045C03" w:rsidRPr="000067E5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5209A988" w14:textId="77777777" w:rsidR="00045C03" w:rsidRPr="00DE45E2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57B99DB2" w14:textId="77777777" w:rsidR="00045C03" w:rsidRPr="00F45AB9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06E3A6F6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538E2EEB" w14:textId="77777777" w:rsidTr="00E77082">
        <w:tc>
          <w:tcPr>
            <w:tcW w:w="2122" w:type="dxa"/>
          </w:tcPr>
          <w:p w14:paraId="29C8EDF0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Масса тары, тн</w:t>
            </w:r>
          </w:p>
        </w:tc>
        <w:tc>
          <w:tcPr>
            <w:tcW w:w="1564" w:type="dxa"/>
          </w:tcPr>
          <w:p w14:paraId="1C5CE097" w14:textId="77777777" w:rsidR="00045C03" w:rsidRPr="000067E5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ves_tary_arc</w:t>
            </w:r>
          </w:p>
        </w:tc>
        <w:tc>
          <w:tcPr>
            <w:tcW w:w="1843" w:type="dxa"/>
          </w:tcPr>
          <w:p w14:paraId="3220B083" w14:textId="77777777" w:rsidR="00045C03" w:rsidRPr="00804C57" w:rsidRDefault="00045C03" w:rsidP="00E77082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2B205926" w14:textId="77777777" w:rsidR="00045C03" w:rsidRPr="00F47D17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308CC31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5AC61DEF" w14:textId="77777777" w:rsidTr="00E77082">
        <w:tc>
          <w:tcPr>
            <w:tcW w:w="2122" w:type="dxa"/>
          </w:tcPr>
          <w:p w14:paraId="10AAD347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0477FF79" w14:textId="77777777" w:rsidR="00045C03" w:rsidRPr="000067E5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0A906CAC" w14:textId="77777777" w:rsidR="00045C03" w:rsidRPr="00804C57" w:rsidRDefault="00045C03" w:rsidP="00E77082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61A5C04C" w14:textId="77777777" w:rsidR="00045C03" w:rsidRPr="00F47D17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ECF1E32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  <w:tr w:rsidR="00045C03" w:rsidRPr="00D36AE1" w14:paraId="5AAFF470" w14:textId="77777777" w:rsidTr="00E77082">
        <w:tc>
          <w:tcPr>
            <w:tcW w:w="2122" w:type="dxa"/>
          </w:tcPr>
          <w:p w14:paraId="7D773562" w14:textId="77777777" w:rsidR="00045C03" w:rsidRDefault="00045C03" w:rsidP="00E77082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Грузоотправитель</w:t>
            </w:r>
          </w:p>
        </w:tc>
        <w:tc>
          <w:tcPr>
            <w:tcW w:w="1564" w:type="dxa"/>
          </w:tcPr>
          <w:p w14:paraId="6147EF74" w14:textId="77777777" w:rsidR="00045C03" w:rsidRPr="000067E5" w:rsidRDefault="00045C03" w:rsidP="00E77082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0067E5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</w:tcPr>
          <w:p w14:paraId="1FBA22EA" w14:textId="77777777" w:rsidR="00045C03" w:rsidRPr="00804C57" w:rsidRDefault="00045C03" w:rsidP="00E77082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42DA2274" w14:textId="77777777" w:rsidR="00045C03" w:rsidRPr="00F47D17" w:rsidRDefault="00045C03" w:rsidP="00E77082">
            <w:pPr>
              <w:rPr>
                <w:color w:val="000000"/>
                <w:sz w:val="22"/>
                <w:szCs w:val="22"/>
                <w:lang w:val="ru-RU"/>
              </w:rPr>
            </w:pPr>
            <w:r w:rsidRPr="00785386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568A5DD" w14:textId="77777777" w:rsidR="00045C03" w:rsidRPr="00D36AE1" w:rsidRDefault="00045C03" w:rsidP="00E77082">
            <w:pPr>
              <w:rPr>
                <w:color w:val="000000"/>
                <w:lang w:val="ru-RU"/>
              </w:rPr>
            </w:pPr>
          </w:p>
        </w:tc>
      </w:tr>
    </w:tbl>
    <w:p w14:paraId="2B414EC5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0377AC7E" w14:textId="77777777" w:rsidR="00045C03" w:rsidRDefault="00045C03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212117D8" w14:textId="4872F0DE" w:rsidR="00701BCE" w:rsidRPr="00BB21F1" w:rsidRDefault="00701BCE" w:rsidP="00701BCE">
      <w:pPr>
        <w:ind w:firstLine="708"/>
        <w:jc w:val="center"/>
        <w:rPr>
          <w:rFonts w:ascii="Times New Roman" w:hAnsi="Times New Roman"/>
          <w:b/>
          <w:lang w:val="ru-RU"/>
        </w:rPr>
      </w:pPr>
      <w:r w:rsidRPr="00BB21F1">
        <w:rPr>
          <w:rFonts w:ascii="Times New Roman" w:hAnsi="Times New Roman"/>
          <w:b/>
          <w:lang w:val="ru-RU"/>
        </w:rPr>
        <w:t>6.4.1</w:t>
      </w:r>
      <w:r w:rsidR="00045C03">
        <w:rPr>
          <w:rFonts w:ascii="Times New Roman" w:hAnsi="Times New Roman"/>
          <w:b/>
          <w:lang w:val="ru-RU"/>
        </w:rPr>
        <w:t>3</w:t>
      </w:r>
      <w:r w:rsidRPr="00BB21F1">
        <w:rPr>
          <w:rFonts w:ascii="Times New Roman" w:hAnsi="Times New Roman"/>
          <w:b/>
          <w:lang w:val="ru-RU"/>
        </w:rPr>
        <w:t xml:space="preserve"> Отчетная форма «</w:t>
      </w:r>
      <w:commentRangeStart w:id="2722"/>
      <w:commentRangeStart w:id="2723"/>
      <w:r w:rsidRPr="00BB21F1">
        <w:rPr>
          <w:rFonts w:ascii="Times New Roman" w:hAnsi="Times New Roman"/>
          <w:b/>
          <w:lang w:val="ru-RU"/>
        </w:rPr>
        <w:t>Путевая на лом</w:t>
      </w:r>
      <w:commentRangeEnd w:id="2722"/>
      <w:r w:rsidR="00D57D9C">
        <w:rPr>
          <w:rStyle w:val="aff2"/>
        </w:rPr>
        <w:commentReference w:id="2722"/>
      </w:r>
      <w:commentRangeEnd w:id="2723"/>
      <w:r w:rsidR="00E837AB">
        <w:rPr>
          <w:rStyle w:val="aff2"/>
        </w:rPr>
        <w:commentReference w:id="2723"/>
      </w:r>
      <w:r w:rsidRPr="00BB21F1">
        <w:rPr>
          <w:rFonts w:ascii="Times New Roman" w:hAnsi="Times New Roman"/>
          <w:b/>
          <w:lang w:val="ru-RU"/>
        </w:rPr>
        <w:t>»</w:t>
      </w:r>
    </w:p>
    <w:p w14:paraId="0D9C8A8B" w14:textId="28CFD6DF" w:rsidR="00701BCE" w:rsidRDefault="00701BCE" w:rsidP="00701BCE">
      <w:pPr>
        <w:ind w:firstLine="708"/>
        <w:rPr>
          <w:rFonts w:ascii="Times New Roman" w:hAnsi="Times New Roman"/>
          <w:lang w:val="ru-RU"/>
        </w:rPr>
      </w:pPr>
      <w:r w:rsidRPr="008D2312">
        <w:rPr>
          <w:rFonts w:ascii="Times New Roman" w:hAnsi="Times New Roman"/>
          <w:szCs w:val="28"/>
          <w:lang w:val="ru-RU"/>
        </w:rPr>
        <w:lastRenderedPageBreak/>
        <w:t xml:space="preserve">Для формирования данной отчётной формы </w:t>
      </w:r>
      <w:r w:rsidRPr="008D2312">
        <w:rPr>
          <w:rFonts w:ascii="Times New Roman" w:hAnsi="Times New Roman"/>
          <w:lang w:val="ru-RU"/>
        </w:rPr>
        <w:t>(рис.</w:t>
      </w:r>
      <w:r w:rsidRPr="0045494D">
        <w:rPr>
          <w:rFonts w:ascii="Times New Roman" w:hAnsi="Times New Roman"/>
        </w:rPr>
        <w:t> </w:t>
      </w:r>
      <w:r>
        <w:rPr>
          <w:rFonts w:ascii="Times New Roman" w:hAnsi="Times New Roman"/>
          <w:lang w:val="ru-RU"/>
        </w:rPr>
        <w:t>47</w:t>
      </w:r>
      <w:r w:rsidRPr="008D2312">
        <w:rPr>
          <w:rFonts w:ascii="Times New Roman" w:hAnsi="Times New Roman"/>
          <w:lang w:val="ru-RU"/>
        </w:rPr>
        <w:t>)</w:t>
      </w:r>
      <w:r w:rsidRPr="008D2312">
        <w:rPr>
          <w:rFonts w:ascii="Times New Roman" w:hAnsi="Times New Roman"/>
          <w:szCs w:val="28"/>
          <w:lang w:val="ru-RU"/>
        </w:rPr>
        <w:t xml:space="preserve">, необходимо </w:t>
      </w:r>
      <w:r>
        <w:rPr>
          <w:rFonts w:ascii="Times New Roman" w:hAnsi="Times New Roman"/>
          <w:szCs w:val="28"/>
          <w:lang w:val="ru-RU"/>
        </w:rPr>
        <w:t xml:space="preserve">отметить данный отчет, </w:t>
      </w:r>
      <w:r w:rsidRPr="008D2312">
        <w:rPr>
          <w:rFonts w:ascii="Times New Roman" w:hAnsi="Times New Roman"/>
          <w:szCs w:val="28"/>
          <w:lang w:val="ru-RU"/>
        </w:rPr>
        <w:t>выбрать заголовок прибывшего поезда и нажать кнопку «Создать»</w:t>
      </w:r>
      <w:r>
        <w:rPr>
          <w:rFonts w:ascii="Times New Roman" w:hAnsi="Times New Roman"/>
          <w:lang w:val="ru-RU"/>
        </w:rPr>
        <w:t>.</w:t>
      </w:r>
    </w:p>
    <w:p w14:paraId="497BBE80" w14:textId="77777777" w:rsidR="00D04E85" w:rsidRDefault="00D04E85" w:rsidP="00701BCE">
      <w:pPr>
        <w:tabs>
          <w:tab w:val="left" w:pos="965"/>
        </w:tabs>
        <w:rPr>
          <w:lang w:val="ru-RU"/>
        </w:rPr>
      </w:pPr>
    </w:p>
    <w:p w14:paraId="2B4823B2" w14:textId="77777777" w:rsidR="00701BCE" w:rsidRDefault="00701BCE" w:rsidP="00701BCE">
      <w:pPr>
        <w:tabs>
          <w:tab w:val="left" w:pos="965"/>
        </w:tabs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09373D2" wp14:editId="33CF00A1">
            <wp:extent cx="5456555" cy="3195320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0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564"/>
        <w:gridCol w:w="1843"/>
        <w:gridCol w:w="2557"/>
        <w:gridCol w:w="1984"/>
      </w:tblGrid>
      <w:tr w:rsidR="00701BCE" w14:paraId="3ED00AD6" w14:textId="77777777" w:rsidTr="00A466B0">
        <w:trPr>
          <w:tblHeader/>
        </w:trPr>
        <w:tc>
          <w:tcPr>
            <w:tcW w:w="2122" w:type="dxa"/>
          </w:tcPr>
          <w:p w14:paraId="098E2C6C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Название поля</w:t>
            </w:r>
          </w:p>
        </w:tc>
        <w:tc>
          <w:tcPr>
            <w:tcW w:w="1564" w:type="dxa"/>
          </w:tcPr>
          <w:p w14:paraId="2E4AED06" w14:textId="77777777" w:rsidR="00701BCE" w:rsidRPr="00102576" w:rsidRDefault="00701BCE" w:rsidP="00A466B0">
            <w:pPr>
              <w:rPr>
                <w:b/>
              </w:rPr>
            </w:pPr>
            <w:r w:rsidRPr="00102576">
              <w:rPr>
                <w:b/>
              </w:rPr>
              <w:t>Имя поля в таблице</w:t>
            </w:r>
          </w:p>
        </w:tc>
        <w:tc>
          <w:tcPr>
            <w:tcW w:w="1843" w:type="dxa"/>
          </w:tcPr>
          <w:p w14:paraId="0B73C517" w14:textId="77777777" w:rsidR="00701BCE" w:rsidRPr="00102576" w:rsidRDefault="00701BCE" w:rsidP="00A466B0">
            <w:pPr>
              <w:jc w:val="center"/>
              <w:rPr>
                <w:b/>
              </w:rPr>
            </w:pPr>
            <w:r w:rsidRPr="00102576">
              <w:rPr>
                <w:b/>
              </w:rPr>
              <w:t>Тип данных</w:t>
            </w:r>
          </w:p>
        </w:tc>
        <w:tc>
          <w:tcPr>
            <w:tcW w:w="2557" w:type="dxa"/>
          </w:tcPr>
          <w:p w14:paraId="735CC8E3" w14:textId="77777777" w:rsidR="00701BCE" w:rsidRPr="00102576" w:rsidRDefault="00701BCE" w:rsidP="00A466B0">
            <w:pPr>
              <w:rPr>
                <w:b/>
              </w:rPr>
            </w:pPr>
            <w:r>
              <w:rPr>
                <w:b/>
                <w:lang w:val="ru-RU"/>
              </w:rPr>
              <w:t>Режим ввода данных</w:t>
            </w:r>
          </w:p>
        </w:tc>
        <w:tc>
          <w:tcPr>
            <w:tcW w:w="1984" w:type="dxa"/>
          </w:tcPr>
          <w:p w14:paraId="49939BE2" w14:textId="77777777" w:rsidR="00701BCE" w:rsidRDefault="00701BCE" w:rsidP="00A466B0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Примечание</w:t>
            </w:r>
          </w:p>
        </w:tc>
      </w:tr>
      <w:tr w:rsidR="00701BCE" w:rsidRPr="00E574F4" w14:paraId="7B338DCF" w14:textId="77777777" w:rsidTr="00A466B0">
        <w:tc>
          <w:tcPr>
            <w:tcW w:w="2122" w:type="dxa"/>
          </w:tcPr>
          <w:p w14:paraId="4E3C967F" w14:textId="77777777" w:rsidR="00701BCE" w:rsidRPr="00102576" w:rsidRDefault="00701BCE" w:rsidP="00A466B0">
            <w:pPr>
              <w:jc w:val="center"/>
            </w:pPr>
            <w:r w:rsidRPr="00102576">
              <w:t>1</w:t>
            </w:r>
          </w:p>
        </w:tc>
        <w:tc>
          <w:tcPr>
            <w:tcW w:w="1564" w:type="dxa"/>
          </w:tcPr>
          <w:p w14:paraId="05666F6A" w14:textId="77777777" w:rsidR="00701BCE" w:rsidRPr="00102576" w:rsidRDefault="00701BCE" w:rsidP="00A466B0">
            <w:pPr>
              <w:jc w:val="center"/>
            </w:pPr>
            <w:r w:rsidRPr="00102576">
              <w:t>2</w:t>
            </w:r>
          </w:p>
        </w:tc>
        <w:tc>
          <w:tcPr>
            <w:tcW w:w="1843" w:type="dxa"/>
          </w:tcPr>
          <w:p w14:paraId="45CCF0DA" w14:textId="77777777" w:rsidR="00701BCE" w:rsidRPr="00102576" w:rsidRDefault="00701BCE" w:rsidP="00A466B0">
            <w:pPr>
              <w:jc w:val="center"/>
            </w:pPr>
            <w:r w:rsidRPr="00102576">
              <w:t>3</w:t>
            </w:r>
          </w:p>
        </w:tc>
        <w:tc>
          <w:tcPr>
            <w:tcW w:w="2557" w:type="dxa"/>
          </w:tcPr>
          <w:p w14:paraId="6240AFA3" w14:textId="77777777" w:rsidR="00701BCE" w:rsidRPr="00102576" w:rsidRDefault="00701BCE" w:rsidP="00A466B0">
            <w:pPr>
              <w:jc w:val="center"/>
            </w:pPr>
            <w:r w:rsidRPr="00102576">
              <w:t>6</w:t>
            </w:r>
          </w:p>
        </w:tc>
        <w:tc>
          <w:tcPr>
            <w:tcW w:w="1984" w:type="dxa"/>
          </w:tcPr>
          <w:p w14:paraId="669EF540" w14:textId="77777777" w:rsidR="00701BCE" w:rsidRPr="00E574F4" w:rsidRDefault="00701BCE" w:rsidP="00A466B0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701BCE" w:rsidRPr="003551AA" w14:paraId="4154FAD9" w14:textId="77777777" w:rsidTr="00A466B0">
        <w:tc>
          <w:tcPr>
            <w:tcW w:w="2122" w:type="dxa"/>
          </w:tcPr>
          <w:p w14:paraId="03D43E2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Путевая №</w:t>
            </w:r>
          </w:p>
        </w:tc>
        <w:tc>
          <w:tcPr>
            <w:tcW w:w="1564" w:type="dxa"/>
          </w:tcPr>
          <w:p w14:paraId="0062277B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commentRangeStart w:id="2724"/>
            <w:commentRangeStart w:id="2725"/>
            <w:r>
              <w:rPr>
                <w:rFonts w:cs="Calibri"/>
                <w:color w:val="000000"/>
                <w:sz w:val="20"/>
                <w:szCs w:val="20"/>
              </w:rPr>
              <w:t>nom_put_lom</w:t>
            </w:r>
            <w:commentRangeEnd w:id="2724"/>
            <w:r w:rsidR="00791A96">
              <w:rPr>
                <w:rStyle w:val="aff2"/>
              </w:rPr>
              <w:commentReference w:id="2724"/>
            </w:r>
            <w:commentRangeEnd w:id="2725"/>
            <w:r w:rsidR="00E837AB">
              <w:rPr>
                <w:rStyle w:val="aff2"/>
              </w:rPr>
              <w:commentReference w:id="2725"/>
            </w:r>
          </w:p>
        </w:tc>
        <w:tc>
          <w:tcPr>
            <w:tcW w:w="1843" w:type="dxa"/>
          </w:tcPr>
          <w:p w14:paraId="50915912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8D77F9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312FB01" w14:textId="77777777" w:rsidR="00701BCE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  <w:p w14:paraId="3A343A11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00A47CD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 xml:space="preserve">Нумерацию с началом каждого нового </w:t>
            </w:r>
            <w:r>
              <w:rPr>
                <w:rFonts w:ascii="Arial" w:hAnsi="Arial" w:cs="Arial"/>
                <w:sz w:val="18"/>
                <w:szCs w:val="18"/>
                <w:lang w:val="ru-RU"/>
              </w:rPr>
              <w:t xml:space="preserve">года </w:t>
            </w:r>
            <w:r w:rsidRPr="00F63713">
              <w:rPr>
                <w:rFonts w:ascii="Arial" w:hAnsi="Arial" w:cs="Arial"/>
                <w:sz w:val="18"/>
                <w:szCs w:val="18"/>
                <w:lang w:val="ru-RU"/>
              </w:rPr>
              <w:t>начинать с «1»</w:t>
            </w:r>
          </w:p>
        </w:tc>
      </w:tr>
      <w:tr w:rsidR="00701BCE" w:rsidRPr="00D36AE1" w14:paraId="0BCF847A" w14:textId="77777777" w:rsidTr="00A466B0">
        <w:tc>
          <w:tcPr>
            <w:tcW w:w="2122" w:type="dxa"/>
          </w:tcPr>
          <w:p w14:paraId="74283504" w14:textId="77777777" w:rsidR="00701BCE" w:rsidRPr="00F5215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№ вагона</w:t>
            </w:r>
          </w:p>
        </w:tc>
        <w:tc>
          <w:tcPr>
            <w:tcW w:w="1564" w:type="dxa"/>
          </w:tcPr>
          <w:p w14:paraId="4586CC1F" w14:textId="77777777" w:rsidR="00701BCE" w:rsidRPr="00DC1AB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nomer</w:t>
            </w:r>
          </w:p>
        </w:tc>
        <w:tc>
          <w:tcPr>
            <w:tcW w:w="1843" w:type="dxa"/>
          </w:tcPr>
          <w:p w14:paraId="5F5189DE" w14:textId="77777777" w:rsidR="00701BCE" w:rsidRPr="00DC1AB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5622E3DC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38C637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D32D687" w14:textId="77777777" w:rsidTr="00A466B0">
        <w:tc>
          <w:tcPr>
            <w:tcW w:w="2122" w:type="dxa"/>
          </w:tcPr>
          <w:p w14:paraId="3319E60E" w14:textId="77777777" w:rsidR="00701BCE" w:rsidRPr="00F5215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№ ж.д. накладной</w:t>
            </w:r>
          </w:p>
        </w:tc>
        <w:tc>
          <w:tcPr>
            <w:tcW w:w="1564" w:type="dxa"/>
          </w:tcPr>
          <w:p w14:paraId="039B8799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CA2A89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843" w:type="dxa"/>
          </w:tcPr>
          <w:p w14:paraId="00ADAA44" w14:textId="77777777" w:rsidR="00701BCE" w:rsidRPr="003B62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8D77F9">
              <w:rPr>
                <w:sz w:val="20"/>
                <w:szCs w:val="20"/>
              </w:rPr>
              <w:t>char</w:t>
            </w:r>
            <w:r w:rsidRPr="008D77F9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2557" w:type="dxa"/>
          </w:tcPr>
          <w:p w14:paraId="2169903A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9CECA46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41C2AD9" w14:textId="77777777" w:rsidTr="00A466B0">
        <w:tc>
          <w:tcPr>
            <w:tcW w:w="2122" w:type="dxa"/>
          </w:tcPr>
          <w:p w14:paraId="625CDB32" w14:textId="77777777" w:rsidR="00701BCE" w:rsidRPr="00F5215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Род вагона</w:t>
            </w:r>
          </w:p>
        </w:tc>
        <w:tc>
          <w:tcPr>
            <w:tcW w:w="1564" w:type="dxa"/>
          </w:tcPr>
          <w:p w14:paraId="1F520B6C" w14:textId="77777777" w:rsidR="00701BCE" w:rsidRPr="00F5215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F5215E">
              <w:rPr>
                <w:rFonts w:cs="Calibri"/>
                <w:color w:val="000000"/>
                <w:sz w:val="20"/>
                <w:szCs w:val="20"/>
              </w:rPr>
              <w:t>rod_vag</w:t>
            </w:r>
          </w:p>
        </w:tc>
        <w:tc>
          <w:tcPr>
            <w:tcW w:w="1843" w:type="dxa"/>
          </w:tcPr>
          <w:p w14:paraId="298CE42F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(3)</w:t>
            </w:r>
          </w:p>
        </w:tc>
        <w:tc>
          <w:tcPr>
            <w:tcW w:w="2557" w:type="dxa"/>
          </w:tcPr>
          <w:p w14:paraId="1D1AB086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F47D17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3F2C92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3E93F63B" w14:textId="77777777" w:rsidTr="00A466B0">
        <w:tc>
          <w:tcPr>
            <w:tcW w:w="2122" w:type="dxa"/>
          </w:tcPr>
          <w:p w14:paraId="37A49176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Сертификат качества</w:t>
            </w:r>
          </w:p>
        </w:tc>
        <w:tc>
          <w:tcPr>
            <w:tcW w:w="1564" w:type="dxa"/>
          </w:tcPr>
          <w:p w14:paraId="3F6D3269" w14:textId="77777777" w:rsidR="00701BCE" w:rsidRPr="00F5215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F5215E">
              <w:rPr>
                <w:rFonts w:cs="Calibri"/>
                <w:color w:val="000000"/>
                <w:sz w:val="20"/>
                <w:szCs w:val="20"/>
              </w:rPr>
              <w:t>sert_prib</w:t>
            </w:r>
          </w:p>
        </w:tc>
        <w:tc>
          <w:tcPr>
            <w:tcW w:w="1843" w:type="dxa"/>
          </w:tcPr>
          <w:p w14:paraId="5B33B81D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6A2B25CC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6D546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455E737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40DD4CF" w14:textId="77777777" w:rsidTr="00A466B0">
        <w:tc>
          <w:tcPr>
            <w:tcW w:w="2122" w:type="dxa"/>
          </w:tcPr>
          <w:p w14:paraId="4D5A19B0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Другие документы</w:t>
            </w:r>
          </w:p>
        </w:tc>
        <w:tc>
          <w:tcPr>
            <w:tcW w:w="1564" w:type="dxa"/>
          </w:tcPr>
          <w:p w14:paraId="14985021" w14:textId="77777777" w:rsidR="00701BCE" w:rsidRPr="00F5215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F5215E">
              <w:rPr>
                <w:rFonts w:cs="Calibri"/>
                <w:color w:val="000000"/>
                <w:sz w:val="20"/>
                <w:szCs w:val="20"/>
              </w:rPr>
              <w:t>docs_prib</w:t>
            </w:r>
          </w:p>
        </w:tc>
        <w:tc>
          <w:tcPr>
            <w:tcW w:w="1843" w:type="dxa"/>
          </w:tcPr>
          <w:p w14:paraId="3246B7A3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(100)</w:t>
            </w:r>
          </w:p>
        </w:tc>
        <w:tc>
          <w:tcPr>
            <w:tcW w:w="2557" w:type="dxa"/>
          </w:tcPr>
          <w:p w14:paraId="5DFFC426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6D546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3814E123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DF311C6" w14:textId="77777777" w:rsidTr="00A466B0">
        <w:tc>
          <w:tcPr>
            <w:tcW w:w="2122" w:type="dxa"/>
          </w:tcPr>
          <w:p w14:paraId="71A9BB8C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Станция отправления</w:t>
            </w:r>
          </w:p>
        </w:tc>
        <w:tc>
          <w:tcPr>
            <w:tcW w:w="1564" w:type="dxa"/>
          </w:tcPr>
          <w:p w14:paraId="178CEC76" w14:textId="77777777" w:rsidR="00701BCE" w:rsidRPr="00F5215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F5215E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F5215E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843" w:type="dxa"/>
          </w:tcPr>
          <w:p w14:paraId="1458356D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17063FD0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6D546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5CABE4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29A9D1F7" w14:textId="77777777" w:rsidTr="00A466B0">
        <w:tc>
          <w:tcPr>
            <w:tcW w:w="2122" w:type="dxa"/>
          </w:tcPr>
          <w:p w14:paraId="60FD9A31" w14:textId="77777777" w:rsidR="00701BCE" w:rsidRDefault="00701BCE" w:rsidP="00A466B0">
            <w:pPr>
              <w:jc w:val="both"/>
              <w:rPr>
                <w:color w:val="000000"/>
                <w:lang w:val="ru-RU"/>
              </w:rPr>
            </w:pPr>
            <w:r w:rsidRPr="00F5215E">
              <w:rPr>
                <w:color w:val="000000"/>
                <w:lang w:val="ru-RU"/>
              </w:rPr>
              <w:t>Отправитель</w:t>
            </w:r>
          </w:p>
        </w:tc>
        <w:tc>
          <w:tcPr>
            <w:tcW w:w="1564" w:type="dxa"/>
          </w:tcPr>
          <w:p w14:paraId="7C112BA7" w14:textId="77777777" w:rsidR="00701BCE" w:rsidRPr="00F5215E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F5215E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843" w:type="dxa"/>
            <w:vAlign w:val="center"/>
          </w:tcPr>
          <w:p w14:paraId="39C4AE6A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2557" w:type="dxa"/>
          </w:tcPr>
          <w:p w14:paraId="4963DF04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6D546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76F735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7FEFEC2" w14:textId="77777777" w:rsidTr="00A466B0">
        <w:tc>
          <w:tcPr>
            <w:tcW w:w="2122" w:type="dxa"/>
          </w:tcPr>
          <w:p w14:paraId="72E8AB06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Груз</w:t>
            </w:r>
          </w:p>
        </w:tc>
        <w:tc>
          <w:tcPr>
            <w:tcW w:w="1564" w:type="dxa"/>
          </w:tcPr>
          <w:p w14:paraId="62F5EB28" w14:textId="77777777" w:rsidR="00701BCE" w:rsidRPr="00CA2A89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F4B3F9E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7" w:type="dxa"/>
          </w:tcPr>
          <w:p w14:paraId="54D43AF5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3919A2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6CE6A96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74C283F" w14:textId="77777777" w:rsidTr="00A466B0">
        <w:tc>
          <w:tcPr>
            <w:tcW w:w="2122" w:type="dxa"/>
          </w:tcPr>
          <w:p w14:paraId="3C8046FF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Сертификатные данные</w:t>
            </w:r>
          </w:p>
        </w:tc>
        <w:tc>
          <w:tcPr>
            <w:tcW w:w="1564" w:type="dxa"/>
          </w:tcPr>
          <w:p w14:paraId="20307B68" w14:textId="77777777" w:rsidR="00701BCE" w:rsidRPr="00E81208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E81208">
              <w:rPr>
                <w:rFonts w:cs="Calibri"/>
                <w:color w:val="000000"/>
                <w:sz w:val="20"/>
                <w:szCs w:val="20"/>
              </w:rPr>
              <w:t>name_gr</w:t>
            </w:r>
          </w:p>
        </w:tc>
        <w:tc>
          <w:tcPr>
            <w:tcW w:w="1843" w:type="dxa"/>
          </w:tcPr>
          <w:p w14:paraId="7EFB054A" w14:textId="77777777" w:rsidR="00701BCE" w:rsidRPr="008D77F9" w:rsidRDefault="00701BCE" w:rsidP="00A466B0">
            <w:pPr>
              <w:jc w:val="center"/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F06F724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3919A2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49442BA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1AE077EE" w14:textId="77777777" w:rsidTr="00A466B0">
        <w:tc>
          <w:tcPr>
            <w:tcW w:w="2122" w:type="dxa"/>
          </w:tcPr>
          <w:p w14:paraId="1FB0CCA9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Нетто по ж.д. накладной,т</w:t>
            </w:r>
          </w:p>
        </w:tc>
        <w:tc>
          <w:tcPr>
            <w:tcW w:w="1564" w:type="dxa"/>
          </w:tcPr>
          <w:p w14:paraId="5CA825B7" w14:textId="77777777" w:rsidR="00701BCE" w:rsidRPr="00E81208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81208">
              <w:rPr>
                <w:rFonts w:cs="Calibri"/>
                <w:color w:val="000000"/>
                <w:sz w:val="20"/>
                <w:szCs w:val="20"/>
              </w:rPr>
              <w:t>vesg</w:t>
            </w:r>
          </w:p>
        </w:tc>
        <w:tc>
          <w:tcPr>
            <w:tcW w:w="1843" w:type="dxa"/>
          </w:tcPr>
          <w:p w14:paraId="39BBD1C5" w14:textId="77777777" w:rsidR="00701BCE" w:rsidRPr="00F35B13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</w:t>
            </w:r>
            <w:r w:rsidRPr="00046802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2557" w:type="dxa"/>
          </w:tcPr>
          <w:p w14:paraId="756B48CE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83315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FD509A9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5BE3FBD8" w14:textId="77777777" w:rsidTr="00A466B0">
        <w:tc>
          <w:tcPr>
            <w:tcW w:w="2122" w:type="dxa"/>
          </w:tcPr>
          <w:p w14:paraId="3065AFA4" w14:textId="77777777" w:rsidR="00701BCE" w:rsidRDefault="00701BCE" w:rsidP="00A466B0">
            <w:pPr>
              <w:rPr>
                <w:color w:val="000000"/>
                <w:lang w:val="ru-RU"/>
              </w:rPr>
            </w:pPr>
            <w:r w:rsidRPr="00E81208">
              <w:rPr>
                <w:color w:val="000000"/>
                <w:lang w:val="ru-RU"/>
              </w:rPr>
              <w:t>Тара</w:t>
            </w:r>
            <w:r>
              <w:rPr>
                <w:color w:val="000000"/>
                <w:lang w:val="ru-RU"/>
              </w:rPr>
              <w:t xml:space="preserve"> по ж.д. накладной</w:t>
            </w:r>
            <w:r w:rsidRPr="00E81208">
              <w:rPr>
                <w:color w:val="000000"/>
                <w:lang w:val="ru-RU"/>
              </w:rPr>
              <w:t>,т</w:t>
            </w:r>
          </w:p>
        </w:tc>
        <w:tc>
          <w:tcPr>
            <w:tcW w:w="1564" w:type="dxa"/>
          </w:tcPr>
          <w:p w14:paraId="480FF9AC" w14:textId="77777777" w:rsidR="00701BCE" w:rsidRPr="00F35B13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81208">
              <w:rPr>
                <w:rFonts w:cs="Calibri"/>
                <w:color w:val="000000"/>
                <w:sz w:val="20"/>
                <w:szCs w:val="20"/>
              </w:rPr>
              <w:t>ves</w:t>
            </w:r>
            <w:r w:rsidRPr="00F35B13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81208">
              <w:rPr>
                <w:rFonts w:cs="Calibri"/>
                <w:color w:val="000000"/>
                <w:sz w:val="20"/>
                <w:szCs w:val="20"/>
              </w:rPr>
              <w:t>tary</w:t>
            </w:r>
            <w:r w:rsidRPr="00F35B13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81208">
              <w:rPr>
                <w:rFonts w:cs="Calibri"/>
                <w:color w:val="000000"/>
                <w:sz w:val="20"/>
                <w:szCs w:val="20"/>
              </w:rPr>
              <w:t>arc</w:t>
            </w:r>
          </w:p>
        </w:tc>
        <w:tc>
          <w:tcPr>
            <w:tcW w:w="1843" w:type="dxa"/>
          </w:tcPr>
          <w:p w14:paraId="27EA262F" w14:textId="77777777" w:rsidR="00701BCE" w:rsidRPr="00F35B13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F35B13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2557" w:type="dxa"/>
          </w:tcPr>
          <w:p w14:paraId="5CC7A5B9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83315E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722DA370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6C069F8" w14:textId="77777777" w:rsidTr="00A466B0">
        <w:tc>
          <w:tcPr>
            <w:tcW w:w="2122" w:type="dxa"/>
          </w:tcPr>
          <w:p w14:paraId="5441668F" w14:textId="77777777" w:rsidR="00701BCE" w:rsidRDefault="00701BCE" w:rsidP="00A466B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067E5">
              <w:rPr>
                <w:color w:val="000000"/>
                <w:lang w:val="ru-RU"/>
              </w:rPr>
              <w:t>Дата и время прибытия</w:t>
            </w:r>
          </w:p>
        </w:tc>
        <w:tc>
          <w:tcPr>
            <w:tcW w:w="1564" w:type="dxa"/>
          </w:tcPr>
          <w:p w14:paraId="6C0854A9" w14:textId="77777777" w:rsidR="00701BCE" w:rsidRPr="00F35B13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16A4D9FF" w14:textId="77777777" w:rsidR="00701BCE" w:rsidRPr="00F35B13" w:rsidRDefault="00701BCE" w:rsidP="00A466B0">
            <w:pPr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4D4BD631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7164E55F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02E2A4E" w14:textId="77777777" w:rsidTr="00A466B0">
        <w:tc>
          <w:tcPr>
            <w:tcW w:w="2122" w:type="dxa"/>
          </w:tcPr>
          <w:p w14:paraId="5EAE1DB1" w14:textId="77777777" w:rsidR="00701BCE" w:rsidRPr="00EC080B" w:rsidRDefault="00701BCE" w:rsidP="00A466B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C080B">
              <w:rPr>
                <w:color w:val="000000"/>
                <w:lang w:val="ru-RU"/>
              </w:rPr>
              <w:lastRenderedPageBreak/>
              <w:t>Станция назначения</w:t>
            </w:r>
          </w:p>
        </w:tc>
        <w:tc>
          <w:tcPr>
            <w:tcW w:w="1564" w:type="dxa"/>
          </w:tcPr>
          <w:p w14:paraId="58B5FDE5" w14:textId="77777777" w:rsidR="00701BCE" w:rsidRPr="00EC080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EC080B">
              <w:rPr>
                <w:rFonts w:cs="Calibri"/>
                <w:color w:val="000000"/>
                <w:sz w:val="20"/>
                <w:szCs w:val="20"/>
              </w:rPr>
              <w:t>st_zavod</w:t>
            </w:r>
          </w:p>
        </w:tc>
        <w:tc>
          <w:tcPr>
            <w:tcW w:w="1843" w:type="dxa"/>
          </w:tcPr>
          <w:p w14:paraId="58DA17ED" w14:textId="77777777" w:rsidR="00701BCE" w:rsidRPr="00EC080B" w:rsidRDefault="00701BCE" w:rsidP="00A466B0">
            <w:pPr>
              <w:jc w:val="center"/>
              <w:rPr>
                <w:sz w:val="20"/>
                <w:szCs w:val="20"/>
              </w:rPr>
            </w:pPr>
            <w:r w:rsidRPr="00EC080B">
              <w:rPr>
                <w:sz w:val="20"/>
                <w:szCs w:val="20"/>
              </w:rPr>
              <w:t>nvarchar</w:t>
            </w:r>
            <w:r w:rsidRPr="00EC080B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41D4C1DA" w14:textId="77777777" w:rsidR="00701BCE" w:rsidRPr="00EC080B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EC080B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1A1DB179" w14:textId="77777777" w:rsidR="00701BCE" w:rsidRPr="00EC080B" w:rsidRDefault="00701BCE" w:rsidP="00A466B0">
            <w:pPr>
              <w:rPr>
                <w:color w:val="000000"/>
                <w:lang w:val="ru-RU"/>
              </w:rPr>
            </w:pPr>
            <w:r w:rsidRPr="00EC080B">
              <w:rPr>
                <w:color w:val="000000"/>
                <w:lang w:val="ru-RU"/>
              </w:rPr>
              <w:t>Станция комбината</w:t>
            </w:r>
          </w:p>
        </w:tc>
      </w:tr>
      <w:tr w:rsidR="00701BCE" w:rsidRPr="00D36AE1" w14:paraId="39374684" w14:textId="77777777" w:rsidTr="00A466B0">
        <w:tc>
          <w:tcPr>
            <w:tcW w:w="2122" w:type="dxa"/>
          </w:tcPr>
          <w:p w14:paraId="0619A06C" w14:textId="77777777" w:rsidR="00701BCE" w:rsidRPr="00EC080B" w:rsidRDefault="00701BCE" w:rsidP="00A466B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C080B">
              <w:rPr>
                <w:color w:val="000000"/>
                <w:lang w:val="ru-RU"/>
              </w:rPr>
              <w:t>Цех-получатель</w:t>
            </w:r>
          </w:p>
        </w:tc>
        <w:tc>
          <w:tcPr>
            <w:tcW w:w="1564" w:type="dxa"/>
          </w:tcPr>
          <w:p w14:paraId="202BF78D" w14:textId="77777777" w:rsidR="00701BCE" w:rsidRPr="00EC080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r w:rsidRPr="00EC080B">
              <w:rPr>
                <w:rFonts w:cs="Calibri"/>
                <w:color w:val="000000"/>
                <w:sz w:val="20"/>
                <w:szCs w:val="20"/>
              </w:rPr>
              <w:t>gruzpol</w:t>
            </w:r>
          </w:p>
        </w:tc>
        <w:tc>
          <w:tcPr>
            <w:tcW w:w="1843" w:type="dxa"/>
            <w:vAlign w:val="center"/>
          </w:tcPr>
          <w:p w14:paraId="51C4936E" w14:textId="77777777" w:rsidR="00701BCE" w:rsidRPr="00EC080B" w:rsidRDefault="00701BCE" w:rsidP="00A466B0">
            <w:pPr>
              <w:jc w:val="center"/>
              <w:rPr>
                <w:sz w:val="20"/>
                <w:szCs w:val="20"/>
              </w:rPr>
            </w:pPr>
            <w:r w:rsidRPr="00EC080B">
              <w:rPr>
                <w:sz w:val="20"/>
                <w:szCs w:val="20"/>
              </w:rPr>
              <w:t>nvarchar</w:t>
            </w:r>
            <w:r w:rsidRPr="00EC080B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2557" w:type="dxa"/>
          </w:tcPr>
          <w:p w14:paraId="7D58C740" w14:textId="77777777" w:rsidR="00701BCE" w:rsidRPr="00EC080B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EC080B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51E0D424" w14:textId="77777777" w:rsidR="00701BCE" w:rsidRPr="00EC080B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4492889C" w14:textId="77777777" w:rsidTr="00A466B0">
        <w:tc>
          <w:tcPr>
            <w:tcW w:w="2122" w:type="dxa"/>
          </w:tcPr>
          <w:p w14:paraId="1898FCD7" w14:textId="77777777" w:rsidR="00701BCE" w:rsidRPr="00EC080B" w:rsidRDefault="00701BCE" w:rsidP="00A466B0">
            <w:pPr>
              <w:rPr>
                <w:color w:val="000000"/>
                <w:lang w:val="ru-RU"/>
              </w:rPr>
            </w:pPr>
            <w:r w:rsidRPr="00EC080B">
              <w:rPr>
                <w:color w:val="000000"/>
                <w:lang w:val="ru-RU"/>
              </w:rPr>
              <w:t>Нетто по  перевеске,т</w:t>
            </w:r>
          </w:p>
        </w:tc>
        <w:tc>
          <w:tcPr>
            <w:tcW w:w="1564" w:type="dxa"/>
          </w:tcPr>
          <w:p w14:paraId="40287123" w14:textId="77777777" w:rsidR="00701BCE" w:rsidRPr="00EC080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C080B">
              <w:rPr>
                <w:rFonts w:cs="Calibri"/>
                <w:color w:val="000000"/>
                <w:sz w:val="20"/>
                <w:szCs w:val="20"/>
              </w:rPr>
              <w:t>vesg_per</w:t>
            </w:r>
            <w:r w:rsidRPr="00EC080B">
              <w:rPr>
                <w:rFonts w:cs="Calibri"/>
                <w:color w:val="000000"/>
                <w:sz w:val="20"/>
                <w:szCs w:val="20"/>
              </w:rPr>
              <w:softHyphen/>
            </w:r>
          </w:p>
        </w:tc>
        <w:tc>
          <w:tcPr>
            <w:tcW w:w="1843" w:type="dxa"/>
          </w:tcPr>
          <w:p w14:paraId="6A892BEC" w14:textId="77777777" w:rsidR="00701BCE" w:rsidRPr="00EC080B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EC080B">
              <w:rPr>
                <w:sz w:val="20"/>
                <w:szCs w:val="20"/>
              </w:rPr>
              <w:t>char</w:t>
            </w:r>
            <w:r w:rsidRPr="00EC080B">
              <w:rPr>
                <w:rFonts w:cs="Calibri"/>
                <w:sz w:val="20"/>
                <w:szCs w:val="20"/>
              </w:rPr>
              <w:t xml:space="preserve"> (</w:t>
            </w:r>
            <w:r w:rsidRPr="00EC080B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C080B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2557" w:type="dxa"/>
          </w:tcPr>
          <w:p w14:paraId="2B66DF44" w14:textId="77777777" w:rsidR="00701BCE" w:rsidRPr="00EC080B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 w:rsidRPr="00EC080B">
              <w:rPr>
                <w:color w:val="000000"/>
                <w:sz w:val="22"/>
                <w:szCs w:val="22"/>
                <w:lang w:val="ru-RU"/>
              </w:rPr>
              <w:t>Автоматический</w:t>
            </w:r>
          </w:p>
        </w:tc>
        <w:tc>
          <w:tcPr>
            <w:tcW w:w="1984" w:type="dxa"/>
          </w:tcPr>
          <w:p w14:paraId="24900813" w14:textId="77777777" w:rsidR="00701BCE" w:rsidRPr="00EC080B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6EF6DF6B" w14:textId="77777777" w:rsidTr="00A466B0">
        <w:tc>
          <w:tcPr>
            <w:tcW w:w="2122" w:type="dxa"/>
          </w:tcPr>
          <w:p w14:paraId="448F9BF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 xml:space="preserve">Постановка под выгрузку </w:t>
            </w:r>
          </w:p>
        </w:tc>
        <w:tc>
          <w:tcPr>
            <w:tcW w:w="1564" w:type="dxa"/>
          </w:tcPr>
          <w:p w14:paraId="54603883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0A64E03F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5AFB7E84" w14:textId="77777777" w:rsidR="00701BCE" w:rsidRPr="008C19C5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7D317F8A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D36AE1" w14:paraId="07F590F6" w14:textId="77777777" w:rsidTr="00A466B0">
        <w:tc>
          <w:tcPr>
            <w:tcW w:w="2122" w:type="dxa"/>
          </w:tcPr>
          <w:p w14:paraId="0FE609AE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Окончание выгрузки</w:t>
            </w:r>
          </w:p>
        </w:tc>
        <w:tc>
          <w:tcPr>
            <w:tcW w:w="1564" w:type="dxa"/>
          </w:tcPr>
          <w:p w14:paraId="070E0ACB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14:paraId="40C0B229" w14:textId="77777777" w:rsidR="00701BCE" w:rsidRPr="00DE45E2" w:rsidRDefault="00701BCE" w:rsidP="00A466B0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557" w:type="dxa"/>
          </w:tcPr>
          <w:p w14:paraId="3B7FB360" w14:textId="77777777" w:rsidR="00701BCE" w:rsidRPr="00F45AB9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984" w:type="dxa"/>
          </w:tcPr>
          <w:p w14:paraId="2D11339B" w14:textId="77777777" w:rsidR="00701BCE" w:rsidRPr="00D36AE1" w:rsidRDefault="00701BCE" w:rsidP="00A466B0">
            <w:pPr>
              <w:rPr>
                <w:color w:val="000000"/>
                <w:lang w:val="ru-RU"/>
              </w:rPr>
            </w:pPr>
          </w:p>
        </w:tc>
      </w:tr>
      <w:tr w:rsidR="00701BCE" w:rsidRPr="003551AA" w14:paraId="03E24A3B" w14:textId="77777777" w:rsidTr="00A466B0">
        <w:tc>
          <w:tcPr>
            <w:tcW w:w="2122" w:type="dxa"/>
          </w:tcPr>
          <w:p w14:paraId="72C6E410" w14:textId="77777777" w:rsidR="00701BCE" w:rsidRDefault="00701BCE" w:rsidP="00A466B0">
            <w:pPr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Приемосдатчик груза и багажа</w:t>
            </w:r>
          </w:p>
        </w:tc>
        <w:tc>
          <w:tcPr>
            <w:tcW w:w="1564" w:type="dxa"/>
          </w:tcPr>
          <w:p w14:paraId="53282A94" w14:textId="77777777" w:rsidR="00701BCE" w:rsidRPr="0007076A" w:rsidRDefault="00701BCE" w:rsidP="00A466B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user1</w:t>
            </w:r>
          </w:p>
        </w:tc>
        <w:tc>
          <w:tcPr>
            <w:tcW w:w="1843" w:type="dxa"/>
          </w:tcPr>
          <w:p w14:paraId="46F657D7" w14:textId="77777777" w:rsidR="00701BCE" w:rsidRPr="008D77F9" w:rsidRDefault="00701BCE" w:rsidP="00A466B0">
            <w:pPr>
              <w:jc w:val="center"/>
              <w:rPr>
                <w:color w:val="000000"/>
                <w:lang w:val="ru-RU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2557" w:type="dxa"/>
          </w:tcPr>
          <w:p w14:paraId="7394B868" w14:textId="77777777" w:rsidR="00701BCE" w:rsidRPr="00F47D17" w:rsidRDefault="00701BCE" w:rsidP="00A466B0">
            <w:pPr>
              <w:rPr>
                <w:color w:val="000000"/>
                <w:sz w:val="22"/>
                <w:szCs w:val="22"/>
                <w:lang w:val="ru-RU"/>
              </w:rPr>
            </w:pPr>
            <w:r>
              <w:rPr>
                <w:color w:val="000000"/>
                <w:sz w:val="22"/>
                <w:szCs w:val="22"/>
                <w:lang w:val="ru-RU"/>
              </w:rPr>
              <w:t xml:space="preserve">Автоматически </w:t>
            </w:r>
            <w:r w:rsidRPr="00622F21">
              <w:rPr>
                <w:rFonts w:ascii="Arial" w:hAnsi="Arial" w:cs="Arial"/>
                <w:sz w:val="18"/>
                <w:szCs w:val="18"/>
              </w:rPr>
              <w:t>с возможностью корректировки</w:t>
            </w:r>
          </w:p>
        </w:tc>
        <w:tc>
          <w:tcPr>
            <w:tcW w:w="1984" w:type="dxa"/>
          </w:tcPr>
          <w:p w14:paraId="2B735DCD" w14:textId="77777777" w:rsidR="00701BCE" w:rsidRPr="0071694B" w:rsidRDefault="00701BCE" w:rsidP="00A466B0">
            <w:pPr>
              <w:rPr>
                <w:color w:val="000000"/>
                <w:sz w:val="20"/>
                <w:szCs w:val="20"/>
                <w:lang w:val="ru-RU"/>
              </w:rPr>
            </w:pPr>
            <w:r w:rsidRPr="0071694B">
              <w:rPr>
                <w:color w:val="000000"/>
                <w:sz w:val="20"/>
                <w:szCs w:val="20"/>
                <w:lang w:val="ru-RU"/>
              </w:rPr>
              <w:t>Ф.И.О. пользователя в системе</w:t>
            </w:r>
          </w:p>
        </w:tc>
      </w:tr>
    </w:tbl>
    <w:p w14:paraId="1B467B39" w14:textId="77777777" w:rsidR="00701BCE" w:rsidRDefault="00701BCE" w:rsidP="00701BCE">
      <w:pPr>
        <w:ind w:firstLine="708"/>
        <w:rPr>
          <w:rFonts w:ascii="Times New Roman" w:hAnsi="Times New Roman"/>
          <w:highlight w:val="red"/>
          <w:lang w:val="ru-RU"/>
        </w:rPr>
      </w:pPr>
    </w:p>
    <w:p w14:paraId="79F1FF9D" w14:textId="77777777" w:rsidR="00701BCE" w:rsidRPr="00701BCE" w:rsidRDefault="00701BCE" w:rsidP="00701BCE">
      <w:pPr>
        <w:rPr>
          <w:lang w:val="ru-RU"/>
        </w:rPr>
      </w:pPr>
    </w:p>
    <w:sectPr w:rsidR="00701BCE" w:rsidRPr="00701BCE" w:rsidSect="00D04E85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23" w:author="Tsemakh, Yelena Y" w:date="2019-12-04T13:10:00Z" w:initials="TYY">
    <w:p w14:paraId="28C6B02A" w14:textId="7DB1E5A8" w:rsidR="0010499C" w:rsidRPr="00C56C8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Подразумевается использование сервера модуля согласования или АРМ Грузоотправителя?</w:t>
      </w:r>
    </w:p>
  </w:comment>
  <w:comment w:id="140" w:author="Stoycheva, Natalya V" w:date="2019-12-10T15:13:00Z" w:initials="SNV">
    <w:p w14:paraId="4143B24D" w14:textId="7DE5E047" w:rsidR="0010499C" w:rsidRPr="0035030D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Система будет учитывать цель оперативного мониторинга положения ТС на путях предприятия?</w:t>
      </w:r>
    </w:p>
  </w:comment>
  <w:comment w:id="143" w:author="Shuba, Irina V" w:date="2019-12-11T08:49:00Z" w:initials="SIV">
    <w:p w14:paraId="030537D9" w14:textId="70614834" w:rsidR="0010499C" w:rsidRPr="00F4105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добавила</w:t>
      </w:r>
    </w:p>
  </w:comment>
  <w:comment w:id="149" w:author="Stoycheva, Natalya V" w:date="2019-12-10T15:17:00Z" w:initials="SNV">
    <w:p w14:paraId="432A5DB8" w14:textId="685F73D3" w:rsidR="0010499C" w:rsidRPr="0035030D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Добавить в </w:t>
      </w:r>
      <w:proofErr w:type="gramStart"/>
      <w:r>
        <w:rPr>
          <w:lang w:val="ru-RU"/>
        </w:rPr>
        <w:t>цели  организация</w:t>
      </w:r>
      <w:proofErr w:type="gramEnd"/>
      <w:r>
        <w:rPr>
          <w:lang w:val="ru-RU"/>
        </w:rPr>
        <w:t xml:space="preserve"> информации о положении парка внешних ТС на путях предприятия на станцию примыкания – эта функция будет?.</w:t>
      </w:r>
    </w:p>
  </w:comment>
  <w:comment w:id="191" w:author="Tsemakh, Yelena Y" w:date="2019-12-04T13:19:00Z" w:initials="TYY">
    <w:p w14:paraId="637CF18D" w14:textId="562DA58B" w:rsidR="0010499C" w:rsidRPr="00D765D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 </w:t>
      </w:r>
      <w:proofErr w:type="gramStart"/>
      <w:r>
        <w:rPr>
          <w:lang w:val="ru-RU"/>
        </w:rPr>
        <w:t>ТЗ  далее</w:t>
      </w:r>
      <w:proofErr w:type="gramEnd"/>
      <w:r>
        <w:rPr>
          <w:lang w:val="ru-RU"/>
        </w:rPr>
        <w:t xml:space="preserve"> нет никакой информации в части данных интеграционных моментов – ни с </w:t>
      </w:r>
      <w:r>
        <w:t>SAP</w:t>
      </w:r>
      <w:r w:rsidRPr="00D765D0">
        <w:rPr>
          <w:lang w:val="ru-RU"/>
        </w:rPr>
        <w:t xml:space="preserve">, </w:t>
      </w:r>
      <w:r>
        <w:rPr>
          <w:lang w:val="ru-RU"/>
        </w:rPr>
        <w:t xml:space="preserve">ни с ЕБД… </w:t>
      </w:r>
    </w:p>
  </w:comment>
  <w:comment w:id="204" w:author="Stoycheva, Natalya V" w:date="2019-12-10T15:21:00Z" w:initials="SNV">
    <w:p w14:paraId="105F00CA" w14:textId="2C8B4560" w:rsidR="0010499C" w:rsidRPr="00C878D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Подразумевается составление рукописного документа по факту осмотра состава?</w:t>
      </w:r>
    </w:p>
  </w:comment>
  <w:comment w:id="219" w:author="Tsemakh, Yelena Y" w:date="2019-12-04T13:20:00Z" w:initials="TYY">
    <w:p w14:paraId="7BD1C530" w14:textId="698E88E3" w:rsidR="0010499C" w:rsidRPr="00DD243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Это сейчас зависит от условий контракта</w:t>
      </w:r>
    </w:p>
  </w:comment>
  <w:comment w:id="223" w:author="Stoycheva, Natalya V" w:date="2019-12-10T15:35:00Z" w:initials="SNV">
    <w:p w14:paraId="6636B52E" w14:textId="62D6A047" w:rsidR="0010499C" w:rsidRPr="004C0D6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Уточнить, что под этим подразумевается?</w:t>
      </w:r>
    </w:p>
  </w:comment>
  <w:comment w:id="224" w:author="Shuba, Irina V" w:date="2019-12-11T09:11:00Z" w:initials="SIV">
    <w:p w14:paraId="4489BC6A" w14:textId="43E07D8F" w:rsidR="0010499C" w:rsidRPr="00C453C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На сегодня </w:t>
      </w:r>
      <w:proofErr w:type="spellStart"/>
      <w:r>
        <w:rPr>
          <w:lang w:val="ru-RU"/>
        </w:rPr>
        <w:t>ж.д</w:t>
      </w:r>
      <w:proofErr w:type="spellEnd"/>
      <w:r>
        <w:rPr>
          <w:lang w:val="ru-RU"/>
        </w:rPr>
        <w:t xml:space="preserve">. накладную. </w:t>
      </w:r>
      <w:r w:rsidRPr="00C453C7">
        <w:rPr>
          <w:lang w:val="ru-RU"/>
        </w:rPr>
        <w:t xml:space="preserve">можно только </w:t>
      </w:r>
      <w:r>
        <w:rPr>
          <w:lang w:val="ru-RU"/>
        </w:rPr>
        <w:t xml:space="preserve">увидеть и распечатать в АС клиент УЗ (которая храниться в базах УЗ 2-3 месяца).  Нам нужна возможность в своих системах сохранять </w:t>
      </w:r>
      <w:proofErr w:type="spellStart"/>
      <w:r>
        <w:rPr>
          <w:lang w:val="ru-RU"/>
        </w:rPr>
        <w:t>ж.д</w:t>
      </w:r>
      <w:proofErr w:type="spellEnd"/>
      <w:r>
        <w:rPr>
          <w:lang w:val="ru-RU"/>
        </w:rPr>
        <w:t xml:space="preserve">. накладную как минимум 3 года </w:t>
      </w:r>
    </w:p>
  </w:comment>
  <w:comment w:id="227" w:author="Tsemakh, Yelena Y" w:date="2019-12-04T13:22:00Z" w:initials="TYY">
    <w:p w14:paraId="1C266208" w14:textId="7110F864" w:rsidR="0010499C" w:rsidRPr="00DD243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 данном разделе необходимо описать последовательность текущих операций и функций в данном процессе. Т.е. чтобы понять, что контроль не обеспечен, нужно понять в какой последовательности и где появляется та или иная информация, и исходя из этого понимать, что есть дефициты.</w:t>
      </w:r>
    </w:p>
  </w:comment>
  <w:comment w:id="228" w:author="Shuba, Irina V" w:date="2019-12-11T09:15:00Z" w:initials="SIV">
    <w:p w14:paraId="6FE1F055" w14:textId="3457E3A1" w:rsidR="0010499C" w:rsidRPr="00486A2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Данный процесс будет описан во 2-й части ТЗ </w:t>
      </w:r>
    </w:p>
  </w:comment>
  <w:comment w:id="238" w:author="Tsemakh, Yelena Y" w:date="2019-12-04T12:49:00Z" w:initials="TYY">
    <w:p w14:paraId="324C4B17" w14:textId="658E8C16" w:rsidR="0010499C" w:rsidRPr="00425EF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Для чего включается в объем Системы управления транспортом функционал для Инспектората, относящийся к процессам контроля качества? Этот вопрос не обсуждался.</w:t>
      </w:r>
    </w:p>
  </w:comment>
  <w:comment w:id="239" w:author="Shuba, Irina V" w:date="2019-12-11T09:18:00Z" w:initials="SIV">
    <w:p w14:paraId="665F7C38" w14:textId="5DEAE468" w:rsidR="0010499C" w:rsidRPr="00486A2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 настоящее время работники данного ЧП определяют получателя </w:t>
      </w:r>
      <w:proofErr w:type="gramStart"/>
      <w:r>
        <w:rPr>
          <w:lang w:val="ru-RU"/>
        </w:rPr>
        <w:t>лома .</w:t>
      </w:r>
      <w:proofErr w:type="gramEnd"/>
      <w:r>
        <w:rPr>
          <w:lang w:val="ru-RU"/>
        </w:rPr>
        <w:t xml:space="preserve">  Руководители в дирекции снабжения так же изучают данное ТЗ, пусть решают кто будет вводить получателя лома.</w:t>
      </w:r>
    </w:p>
  </w:comment>
  <w:comment w:id="240" w:author="Tsemakh, Yelena Y" w:date="2019-12-04T13:34:00Z" w:initials="TYY">
    <w:p w14:paraId="7996ECD2" w14:textId="0EF583DF" w:rsidR="0010499C" w:rsidRPr="00D6231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Непонятно, чем отличается от подменю Ввод данных для </w:t>
      </w:r>
      <w:proofErr w:type="spellStart"/>
      <w:r>
        <w:rPr>
          <w:lang w:val="ru-RU"/>
        </w:rPr>
        <w:t>заадресовке</w:t>
      </w:r>
      <w:proofErr w:type="spellEnd"/>
      <w:r>
        <w:rPr>
          <w:lang w:val="ru-RU"/>
        </w:rPr>
        <w:t>? Объединить?</w:t>
      </w:r>
    </w:p>
  </w:comment>
  <w:comment w:id="241" w:author="Shuba, Irina V" w:date="2019-12-11T09:16:00Z" w:initials="SIV">
    <w:p w14:paraId="1B495380" w14:textId="49F21013" w:rsidR="0010499C" w:rsidRPr="00486A2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 данное подменю будут попадать только поезда и вагоны, на которые не заполнена информация по </w:t>
      </w:r>
      <w:proofErr w:type="spellStart"/>
      <w:r>
        <w:rPr>
          <w:lang w:val="ru-RU"/>
        </w:rPr>
        <w:t>заадресовке</w:t>
      </w:r>
      <w:proofErr w:type="spellEnd"/>
      <w:r>
        <w:rPr>
          <w:lang w:val="ru-RU"/>
        </w:rPr>
        <w:t xml:space="preserve"> груза.</w:t>
      </w:r>
    </w:p>
  </w:comment>
  <w:comment w:id="246" w:author="Tsemakh, Yelena Y" w:date="2019-12-04T13:30:00Z" w:initials="TYY">
    <w:p w14:paraId="5F4EF441" w14:textId="73E51C80" w:rsidR="0010499C" w:rsidRPr="00F2492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Документ подразумевает описание процесса приема входящих грузов </w:t>
      </w:r>
    </w:p>
  </w:comment>
  <w:comment w:id="247" w:author="Shuba, Irina V" w:date="2019-12-11T09:19:00Z" w:initials="SIV">
    <w:p w14:paraId="5C929A3E" w14:textId="0483B7EF" w:rsidR="0010499C" w:rsidRPr="00486A2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 данном случае пользователям удобнее найти вагон в поезде по прибытию и сделать отметку о сдаче вагона. Это касается только тех вагонов, на которые есть соответствующие письма или причины, согласованные руководством по дате сдачи, которая будет отличаться от фактической даты сдачи на </w:t>
      </w:r>
      <w:proofErr w:type="gramStart"/>
      <w:r>
        <w:rPr>
          <w:lang w:val="ru-RU"/>
        </w:rPr>
        <w:t>ЖД  УЗ</w:t>
      </w:r>
      <w:proofErr w:type="gramEnd"/>
      <w:r>
        <w:rPr>
          <w:lang w:val="ru-RU"/>
        </w:rPr>
        <w:t>.</w:t>
      </w:r>
    </w:p>
  </w:comment>
  <w:comment w:id="248" w:author="Tsemakh, Yelena Y" w:date="2019-12-04T12:50:00Z" w:initials="TYY">
    <w:p w14:paraId="33E97E4F" w14:textId="2906AB07" w:rsidR="0010499C" w:rsidRPr="00425EF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Проверку на правильность ввода номера вагона необходимо предусмотреть в форме ввода информации по вагону, в рамках каждой функции в </w:t>
      </w:r>
      <w:proofErr w:type="spellStart"/>
      <w:r>
        <w:rPr>
          <w:lang w:val="ru-RU"/>
        </w:rPr>
        <w:t>Сисеме</w:t>
      </w:r>
      <w:proofErr w:type="spellEnd"/>
      <w:r>
        <w:rPr>
          <w:lang w:val="ru-RU"/>
        </w:rPr>
        <w:t xml:space="preserve">, а не как отдельное меню. </w:t>
      </w:r>
    </w:p>
  </w:comment>
  <w:comment w:id="266" w:author="Tsemakh, Yelena Y" w:date="2019-12-04T13:41:00Z" w:initials="TYY">
    <w:p w14:paraId="57DFDBF7" w14:textId="6EE39176" w:rsidR="0010499C" w:rsidRPr="004F173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Т.к. подразумевается, что система должна работать в он-</w:t>
      </w:r>
      <w:proofErr w:type="spellStart"/>
      <w:r>
        <w:rPr>
          <w:lang w:val="ru-RU"/>
        </w:rPr>
        <w:t>лайне</w:t>
      </w:r>
      <w:proofErr w:type="spellEnd"/>
      <w:r>
        <w:rPr>
          <w:lang w:val="ru-RU"/>
        </w:rPr>
        <w:t>, то говорить о «</w:t>
      </w:r>
      <w:proofErr w:type="gramStart"/>
      <w:r>
        <w:rPr>
          <w:lang w:val="ru-RU"/>
        </w:rPr>
        <w:t>доступности»/</w:t>
      </w:r>
      <w:proofErr w:type="gramEnd"/>
      <w:r>
        <w:rPr>
          <w:lang w:val="ru-RU"/>
        </w:rPr>
        <w:t xml:space="preserve"> «не доступности» не корректно. </w:t>
      </w:r>
    </w:p>
  </w:comment>
  <w:comment w:id="267" w:author="Shuba, Irina V" w:date="2019-12-11T09:38:00Z" w:initials="SIV">
    <w:p w14:paraId="6C11AA7C" w14:textId="6D0356FD" w:rsidR="0010499C" w:rsidRPr="00966C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Есть везде сбои работы </w:t>
      </w:r>
      <w:proofErr w:type="gramStart"/>
      <w:r>
        <w:rPr>
          <w:lang w:val="ru-RU"/>
        </w:rPr>
        <w:t>сервера .</w:t>
      </w:r>
      <w:proofErr w:type="gramEnd"/>
      <w:r>
        <w:rPr>
          <w:lang w:val="ru-RU"/>
        </w:rPr>
        <w:t xml:space="preserve"> Пользователю удобно</w:t>
      </w:r>
      <w:r w:rsidR="003551AA">
        <w:rPr>
          <w:lang w:val="ru-RU"/>
        </w:rPr>
        <w:t xml:space="preserve"> видеть в сети он, или </w:t>
      </w:r>
      <w:proofErr w:type="gramStart"/>
      <w:r w:rsidR="003551AA">
        <w:rPr>
          <w:lang w:val="ru-RU"/>
        </w:rPr>
        <w:t>нет</w:t>
      </w:r>
      <w:r>
        <w:rPr>
          <w:lang w:val="ru-RU"/>
        </w:rPr>
        <w:t xml:space="preserve"> .</w:t>
      </w:r>
      <w:proofErr w:type="gramEnd"/>
      <w:r>
        <w:rPr>
          <w:lang w:val="ru-RU"/>
        </w:rPr>
        <w:t xml:space="preserve"> Если на АМКР сбоев никогда не бывает можем </w:t>
      </w:r>
      <w:proofErr w:type="gramStart"/>
      <w:r>
        <w:rPr>
          <w:lang w:val="ru-RU"/>
        </w:rPr>
        <w:t>и  убрать</w:t>
      </w:r>
      <w:proofErr w:type="gramEnd"/>
      <w:r>
        <w:rPr>
          <w:lang w:val="ru-RU"/>
        </w:rPr>
        <w:t>. Согласую с Левченко Э.</w:t>
      </w:r>
    </w:p>
  </w:comment>
  <w:comment w:id="463" w:author="Tsemakh, Yelena Y" w:date="2019-12-04T13:55:00Z" w:initials="TYY">
    <w:p w14:paraId="3543E12A" w14:textId="57ABC1E0" w:rsidR="0010499C" w:rsidRPr="009D427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Для чего выполнять корректировку логина пользователя?</w:t>
      </w:r>
    </w:p>
  </w:comment>
  <w:comment w:id="464" w:author="Shuba, Irina V" w:date="2019-12-11T09:44:00Z" w:initials="SIV">
    <w:p w14:paraId="5A791C68" w14:textId="322B7F71" w:rsidR="0010499C" w:rsidRPr="00966C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Возникают </w:t>
      </w:r>
      <w:proofErr w:type="gramStart"/>
      <w:r>
        <w:rPr>
          <w:lang w:val="ru-RU"/>
        </w:rPr>
        <w:t>ситуации</w:t>
      </w:r>
      <w:proofErr w:type="gramEnd"/>
      <w:r>
        <w:rPr>
          <w:lang w:val="ru-RU"/>
        </w:rPr>
        <w:t xml:space="preserve"> когда у пользователя нет учетной записи или заблокирована и он «сидит» под «</w:t>
      </w:r>
      <w:proofErr w:type="spellStart"/>
      <w:r>
        <w:rPr>
          <w:lang w:val="ru-RU"/>
        </w:rPr>
        <w:t>учеткой</w:t>
      </w:r>
      <w:proofErr w:type="spellEnd"/>
      <w:r>
        <w:rPr>
          <w:lang w:val="ru-RU"/>
        </w:rPr>
        <w:t xml:space="preserve">» другого пользователя. </w:t>
      </w:r>
    </w:p>
  </w:comment>
  <w:comment w:id="548" w:author="Tsemakh, Yelena Y" w:date="2019-12-05T13:06:00Z" w:initials="TYY">
    <w:p w14:paraId="0F13E4F9" w14:textId="753F6F5F" w:rsidR="0010499C" w:rsidRPr="0060243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Если она одна, тогда логичнее ввод для состава организовать? И что понимается под приемом – время завершения осмотра вагона? Если да, тогда она точно должна быть одна?</w:t>
      </w:r>
    </w:p>
  </w:comment>
  <w:comment w:id="549" w:author="Shuba, Irina V" w:date="2019-12-11T09:52:00Z" w:initials="SIV">
    <w:p w14:paraId="19BCA492" w14:textId="46398ED0" w:rsidR="0010499C" w:rsidRPr="008F0F8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proofErr w:type="gramStart"/>
      <w:r>
        <w:rPr>
          <w:lang w:val="ru-RU"/>
        </w:rPr>
        <w:t>« Время</w:t>
      </w:r>
      <w:proofErr w:type="gramEnd"/>
      <w:r>
        <w:rPr>
          <w:lang w:val="ru-RU"/>
        </w:rPr>
        <w:t xml:space="preserve"> приема» - это время взятие вагона в пользование </w:t>
      </w:r>
      <w:proofErr w:type="spellStart"/>
      <w:r>
        <w:rPr>
          <w:lang w:val="ru-RU"/>
        </w:rPr>
        <w:t>предприятияем</w:t>
      </w:r>
      <w:proofErr w:type="spellEnd"/>
      <w:r>
        <w:rPr>
          <w:lang w:val="ru-RU"/>
        </w:rPr>
        <w:t xml:space="preserve">. </w:t>
      </w:r>
      <w:proofErr w:type="spellStart"/>
      <w:r>
        <w:rPr>
          <w:lang w:val="ru-RU"/>
        </w:rPr>
        <w:t>Дананое</w:t>
      </w:r>
      <w:proofErr w:type="spellEnd"/>
      <w:r>
        <w:rPr>
          <w:lang w:val="ru-RU"/>
        </w:rPr>
        <w:t xml:space="preserve"> время согласовывается с работниками УЗ</w:t>
      </w:r>
    </w:p>
  </w:comment>
  <w:comment w:id="555" w:author="Stoycheva, Natalya V" w:date="2019-12-10T16:16:00Z" w:initials="SNV">
    <w:p w14:paraId="1DA073D8" w14:textId="5EC4011B" w:rsidR="0010499C" w:rsidRPr="0083281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 совсем понимаю этой информации в данном разделе – как может там стоять метка о </w:t>
      </w:r>
      <w:proofErr w:type="spellStart"/>
      <w:r>
        <w:rPr>
          <w:lang w:val="ru-RU"/>
        </w:rPr>
        <w:t>проврке</w:t>
      </w:r>
      <w:proofErr w:type="spellEnd"/>
      <w:r>
        <w:rPr>
          <w:lang w:val="ru-RU"/>
        </w:rPr>
        <w:t xml:space="preserve"> платы за пользование и как она там может на этом этапе </w:t>
      </w:r>
      <w:proofErr w:type="spellStart"/>
      <w:r>
        <w:rPr>
          <w:lang w:val="ru-RU"/>
        </w:rPr>
        <w:t>появитсья</w:t>
      </w:r>
      <w:proofErr w:type="spellEnd"/>
      <w:r>
        <w:rPr>
          <w:lang w:val="ru-RU"/>
        </w:rPr>
        <w:t>?</w:t>
      </w:r>
    </w:p>
  </w:comment>
  <w:comment w:id="563" w:author="Stoycheva, Natalya V" w:date="2019-12-10T16:17:00Z" w:initials="SNV">
    <w:p w14:paraId="206B4127" w14:textId="3D89A63A" w:rsidR="0010499C" w:rsidRPr="00576B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такое остаток, уточнить данный тезис?</w:t>
      </w:r>
    </w:p>
  </w:comment>
  <w:comment w:id="574" w:author="Tsemakh, Yelena Y" w:date="2019-12-04T13:02:00Z" w:initials="TYY">
    <w:p w14:paraId="58C7D48E" w14:textId="066BC17F" w:rsidR="0010499C" w:rsidRPr="005B1B0E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rStyle w:val="aff2"/>
          <w:lang w:val="ru-RU"/>
        </w:rPr>
        <w:t>Если изменен № ведомости в ручном режиме, не повлияет ли это на автоматическое присвоение следующего номера ведомости? Зачем менять значение поля Время приема, если оно не менялось?</w:t>
      </w:r>
    </w:p>
  </w:comment>
  <w:comment w:id="575" w:author="Shuba, Irina V" w:date="2019-12-11T09:57:00Z" w:initials="SIV">
    <w:p w14:paraId="7B5AD223" w14:textId="7D86DD78" w:rsidR="0010499C" w:rsidRPr="00242D1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Согласна. Удалим пункт</w:t>
      </w:r>
    </w:p>
  </w:comment>
  <w:comment w:id="591" w:author="Stoycheva, Natalya V" w:date="2019-12-10T16:18:00Z" w:initials="SNV">
    <w:p w14:paraId="76F2FC13" w14:textId="77777777" w:rsidR="001049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Для каких бизнес-кейсов потребуется данная функция? </w:t>
      </w:r>
    </w:p>
    <w:p w14:paraId="64BAD3D0" w14:textId="55E466B2" w:rsidR="0010499C" w:rsidRPr="00576B24" w:rsidRDefault="0010499C">
      <w:pPr>
        <w:pStyle w:val="af0"/>
        <w:rPr>
          <w:lang w:val="ru-RU"/>
        </w:rPr>
      </w:pPr>
      <w:r>
        <w:rPr>
          <w:lang w:val="ru-RU"/>
        </w:rPr>
        <w:t>Что делать если вагоны введены, но документ о прибытии удалить все-таки нужно?</w:t>
      </w:r>
    </w:p>
  </w:comment>
  <w:comment w:id="595" w:author="Tsemakh, Yelena Y" w:date="2019-12-05T13:08:00Z" w:initials="TYY">
    <w:p w14:paraId="6EEADE74" w14:textId="3EECAFF3" w:rsidR="0010499C" w:rsidRPr="0060243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Почему нельзя удалять заголовок, если все вагоны удалены из поезда?</w:t>
      </w:r>
    </w:p>
  </w:comment>
  <w:comment w:id="602" w:author="Stoycheva, Natalya V" w:date="2019-12-10T16:21:00Z" w:initials="SNV">
    <w:p w14:paraId="36449C4C" w14:textId="3D82EF66" w:rsidR="0010499C" w:rsidRPr="00576B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Будет ли визуализация нахождения поездов на путях станции примыкания?</w:t>
      </w:r>
    </w:p>
  </w:comment>
  <w:comment w:id="603" w:author="Shuba, Irina V" w:date="2020-01-14T17:42:00Z" w:initials="SIV">
    <w:p w14:paraId="342D2B43" w14:textId="48255F13" w:rsidR="003551AA" w:rsidRPr="003551AA" w:rsidRDefault="003551AA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Визуализация вагонов на путях станции примыкания будет описана в следующих </w:t>
      </w:r>
      <w:r>
        <w:rPr>
          <w:lang w:val="ru-RU"/>
        </w:rPr>
        <w:t>ТЗ</w:t>
      </w:r>
      <w:bookmarkStart w:id="604" w:name="_GoBack"/>
      <w:bookmarkEnd w:id="604"/>
    </w:p>
  </w:comment>
  <w:comment w:id="620" w:author="Tsemakh, Yelena Y" w:date="2019-12-05T13:20:00Z" w:initials="TYY">
    <w:p w14:paraId="7827AC3A" w14:textId="77777777" w:rsidR="001049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Грузополучатель это АМКР?</w:t>
      </w:r>
    </w:p>
    <w:p w14:paraId="11D59D63" w14:textId="6326F930" w:rsidR="0010499C" w:rsidRDefault="0010499C">
      <w:pPr>
        <w:pStyle w:val="af0"/>
        <w:rPr>
          <w:lang w:val="ru-RU"/>
        </w:rPr>
      </w:pPr>
      <w:r>
        <w:rPr>
          <w:lang w:val="ru-RU"/>
        </w:rPr>
        <w:t>Цех-получатель – по документу?</w:t>
      </w:r>
    </w:p>
    <w:p w14:paraId="69329E2C" w14:textId="65F52267" w:rsidR="0010499C" w:rsidRDefault="0010499C">
      <w:pPr>
        <w:pStyle w:val="af0"/>
        <w:rPr>
          <w:lang w:val="ru-RU"/>
        </w:rPr>
      </w:pPr>
      <w:r>
        <w:rPr>
          <w:lang w:val="ru-RU"/>
        </w:rPr>
        <w:t>Тара?</w:t>
      </w:r>
    </w:p>
    <w:p w14:paraId="57410ECD" w14:textId="1370A4C0" w:rsidR="0010499C" w:rsidRDefault="0010499C">
      <w:pPr>
        <w:pStyle w:val="af0"/>
        <w:rPr>
          <w:lang w:val="ru-RU"/>
        </w:rPr>
      </w:pPr>
      <w:r>
        <w:rPr>
          <w:lang w:val="ru-RU"/>
        </w:rPr>
        <w:t>Вес груза перевески должен подтянуться автоматически?</w:t>
      </w:r>
    </w:p>
    <w:p w14:paraId="232FE6E4" w14:textId="10F9118B" w:rsidR="0010499C" w:rsidRPr="00B14D89" w:rsidRDefault="0010499C">
      <w:pPr>
        <w:pStyle w:val="af0"/>
        <w:rPr>
          <w:lang w:val="ru-RU"/>
        </w:rPr>
      </w:pPr>
      <w:r>
        <w:rPr>
          <w:lang w:val="ru-RU"/>
        </w:rPr>
        <w:t>Собственник и тип вагона подтянутся из справочника?</w:t>
      </w:r>
    </w:p>
  </w:comment>
  <w:comment w:id="625" w:author="Stoycheva, Natalya V" w:date="2019-12-10T16:22:00Z" w:initials="SNV">
    <w:p w14:paraId="0835BCE3" w14:textId="35E744B1" w:rsidR="0010499C" w:rsidRPr="00576B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Автоматическое получение информации о прибытии должно быть основным режимом. Ручной ввод – только в случае форс-мажора. </w:t>
      </w:r>
    </w:p>
  </w:comment>
  <w:comment w:id="629" w:author="Stoycheva, Natalya V" w:date="2019-12-10T16:25:00Z" w:initials="SNV">
    <w:p w14:paraId="49D492A0" w14:textId="24D411ED" w:rsidR="0010499C" w:rsidRPr="00576B24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Необходимо детально описать данный раздел. Откуда и в какой момент будет поступать информация о вагонах, которые ожидаются к прибытию? Какую информацию мы сможем увидеть в форме с указанными полями?</w:t>
      </w:r>
    </w:p>
  </w:comment>
  <w:comment w:id="710" w:author="Tsemakh, Yelena Y" w:date="2019-12-05T13:32:00Z" w:initials="TYY">
    <w:p w14:paraId="20F86AF6" w14:textId="54299FE3" w:rsidR="0010499C" w:rsidRPr="00C16AE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Удаляется с экрана?</w:t>
      </w:r>
    </w:p>
  </w:comment>
  <w:comment w:id="711" w:author="Shuba, Irina V" w:date="2019-12-11T10:13:00Z" w:initials="SIV">
    <w:p w14:paraId="4F66CC40" w14:textId="301004C5" w:rsidR="0010499C" w:rsidRPr="00C6334F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Очищаются поля ввода</w:t>
      </w:r>
    </w:p>
  </w:comment>
  <w:comment w:id="1023" w:author="Stoycheva, Natalya V" w:date="2019-12-10T16:38:00Z" w:initials="SNV">
    <w:p w14:paraId="3BD78EB8" w14:textId="59F04047" w:rsidR="0010499C" w:rsidRPr="00DA1E4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Для того, чтобы оценить корректность перечисленных полей, необходимо добавить ссылку </w:t>
      </w:r>
      <w:proofErr w:type="gramStart"/>
      <w:r>
        <w:rPr>
          <w:lang w:val="ru-RU"/>
        </w:rPr>
        <w:t>на тексту</w:t>
      </w:r>
      <w:proofErr w:type="gramEnd"/>
      <w:r>
        <w:rPr>
          <w:lang w:val="ru-RU"/>
        </w:rPr>
        <w:t xml:space="preserve"> в описании функций системы, где рождается или меняется данное поле. Также непонятно, какие ключи имеет таблица.</w:t>
      </w:r>
    </w:p>
  </w:comment>
  <w:comment w:id="1474" w:author="Tsemakh, Yelena Y" w:date="2019-12-05T13:44:00Z" w:initials="TYY">
    <w:p w14:paraId="24B7B2B5" w14:textId="66AEB330" w:rsidR="0010499C" w:rsidRPr="007B2BB3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Станция УЗ или внутренняя станция?</w:t>
      </w:r>
    </w:p>
  </w:comment>
  <w:comment w:id="1585" w:author="Tsemakh, Yelena Y" w:date="2019-12-05T13:45:00Z" w:initials="TYY">
    <w:p w14:paraId="571D2023" w14:textId="1B2A2803" w:rsidR="0010499C" w:rsidRPr="007B2BB3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означает Анализ?</w:t>
      </w:r>
    </w:p>
  </w:comment>
  <w:comment w:id="1618" w:author="Stoycheva, Natalya V" w:date="2019-12-10T16:31:00Z" w:initials="SNV">
    <w:p w14:paraId="04430023" w14:textId="2D49A2FB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Зачем и в каком процессе для управления транспортом будет использована эта информация?</w:t>
      </w:r>
    </w:p>
  </w:comment>
  <w:comment w:id="1619" w:author="Shuba, Irina V" w:date="2019-12-11T10:17:00Z" w:initials="SIV">
    <w:p w14:paraId="7665DD1E" w14:textId="113BED01" w:rsidR="001049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Сертификатные данные нужны для аналитики транспортникам </w:t>
      </w:r>
      <w:proofErr w:type="gramStart"/>
      <w:r>
        <w:rPr>
          <w:lang w:val="ru-RU"/>
        </w:rPr>
        <w:t>и  для</w:t>
      </w:r>
      <w:proofErr w:type="gramEnd"/>
      <w:r>
        <w:rPr>
          <w:lang w:val="ru-RU"/>
        </w:rPr>
        <w:t xml:space="preserve">  производства.</w:t>
      </w:r>
    </w:p>
    <w:p w14:paraId="64C9151D" w14:textId="04DC46A1" w:rsidR="0010499C" w:rsidRPr="006A5A0D" w:rsidRDefault="0010499C">
      <w:pPr>
        <w:pStyle w:val="af0"/>
        <w:rPr>
          <w:lang w:val="ru-RU"/>
        </w:rPr>
      </w:pPr>
      <w:proofErr w:type="gramStart"/>
      <w:r>
        <w:rPr>
          <w:lang w:val="ru-RU"/>
        </w:rPr>
        <w:t>Пример :</w:t>
      </w:r>
      <w:proofErr w:type="gramEnd"/>
      <w:r>
        <w:rPr>
          <w:lang w:val="ru-RU"/>
        </w:rPr>
        <w:t xml:space="preserve"> сколько известняка фракции 20*80 , сколько лома вида 500</w:t>
      </w:r>
    </w:p>
  </w:comment>
  <w:comment w:id="1807" w:author="Stoycheva, Natalya V" w:date="2019-12-10T16:33:00Z" w:initials="SNV">
    <w:p w14:paraId="71610A03" w14:textId="5111B51C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Уточнить необходимость?</w:t>
      </w:r>
    </w:p>
  </w:comment>
  <w:comment w:id="1804" w:author="Shuba, Irina V" w:date="2019-12-11T10:26:00Z" w:initials="SIV">
    <w:p w14:paraId="552EC890" w14:textId="13A94283" w:rsidR="0010499C" w:rsidRPr="001803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Указываем № сертификата при получении лома. Данное поле нужно потом для заполнения путевой</w:t>
      </w:r>
    </w:p>
  </w:comment>
  <w:comment w:id="1846" w:author="Tsemakh, Yelena Y" w:date="2019-12-05T15:15:00Z" w:initials="TYY">
    <w:p w14:paraId="680A3B0F" w14:textId="08DECA17" w:rsidR="0010499C" w:rsidRPr="00A54EB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Это поля справочника?</w:t>
      </w:r>
    </w:p>
  </w:comment>
  <w:comment w:id="1847" w:author="Shuba, Irina V" w:date="2019-12-11T10:27:00Z" w:initials="SIV">
    <w:p w14:paraId="5F6954C2" w14:textId="392EEAF8" w:rsidR="0010499C" w:rsidRPr="001803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Нет.  </w:t>
      </w:r>
      <w:proofErr w:type="gramStart"/>
      <w:r>
        <w:rPr>
          <w:lang w:val="ru-RU"/>
        </w:rPr>
        <w:t>Акты ,</w:t>
      </w:r>
      <w:proofErr w:type="gramEnd"/>
      <w:r>
        <w:rPr>
          <w:lang w:val="ru-RU"/>
        </w:rPr>
        <w:t xml:space="preserve"> составленные в пути следования указаны в </w:t>
      </w:r>
      <w:proofErr w:type="spellStart"/>
      <w:r>
        <w:rPr>
          <w:lang w:val="ru-RU"/>
        </w:rPr>
        <w:t>ж.д</w:t>
      </w:r>
      <w:proofErr w:type="spellEnd"/>
      <w:r>
        <w:rPr>
          <w:lang w:val="ru-RU"/>
        </w:rPr>
        <w:t>. накладной</w:t>
      </w:r>
    </w:p>
  </w:comment>
  <w:comment w:id="1868" w:author="Stoycheva, Natalya V" w:date="2019-12-10T16:33:00Z" w:initials="SNV">
    <w:p w14:paraId="7CFE4E9F" w14:textId="37B9E3B3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Зачем? </w:t>
      </w:r>
    </w:p>
  </w:comment>
  <w:comment w:id="1869" w:author="Shuba, Irina V" w:date="2019-12-11T10:28:00Z" w:initials="SIV">
    <w:p w14:paraId="57F902DC" w14:textId="4F5CCE45" w:rsidR="0010499C" w:rsidRPr="001803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Необходима </w:t>
      </w:r>
      <w:proofErr w:type="gramStart"/>
      <w:r>
        <w:rPr>
          <w:lang w:val="ru-RU"/>
        </w:rPr>
        <w:t>информация  сколько</w:t>
      </w:r>
      <w:proofErr w:type="gramEnd"/>
      <w:r>
        <w:rPr>
          <w:lang w:val="ru-RU"/>
        </w:rPr>
        <w:t xml:space="preserve"> грузов завезено морским транспортом</w:t>
      </w:r>
    </w:p>
  </w:comment>
  <w:comment w:id="1864" w:author="Stoycheva, Natalya V" w:date="2019-12-10T16:33:00Z" w:initials="SNV">
    <w:p w14:paraId="4DA8A6A9" w14:textId="77777777" w:rsidR="0010499C" w:rsidRPr="00A342DC" w:rsidRDefault="0010499C" w:rsidP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Зачем? </w:t>
      </w:r>
    </w:p>
  </w:comment>
  <w:comment w:id="1856" w:author="Shuba, Irina V" w:date="2019-12-11T10:28:00Z" w:initials="SIV">
    <w:p w14:paraId="5A0E90D0" w14:textId="77777777" w:rsidR="0010499C" w:rsidRPr="001803AB" w:rsidRDefault="0010499C" w:rsidP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Необходима </w:t>
      </w:r>
      <w:proofErr w:type="gramStart"/>
      <w:r>
        <w:rPr>
          <w:lang w:val="ru-RU"/>
        </w:rPr>
        <w:t>информация  сколько</w:t>
      </w:r>
      <w:proofErr w:type="gramEnd"/>
      <w:r>
        <w:rPr>
          <w:lang w:val="ru-RU"/>
        </w:rPr>
        <w:t xml:space="preserve"> грузов завезено морским транспортом</w:t>
      </w:r>
    </w:p>
  </w:comment>
  <w:comment w:id="1915" w:author="Stoycheva, Natalya V" w:date="2019-12-10T16:34:00Z" w:initials="SNV">
    <w:p w14:paraId="2F5DD781" w14:textId="6B09F8C7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Все указанные поля необходимы в рамках процессов прибывающих грузов? Данные о погрузке будут браться из </w:t>
      </w:r>
      <w:proofErr w:type="spellStart"/>
      <w:r>
        <w:rPr>
          <w:lang w:val="ru-RU"/>
        </w:rPr>
        <w:t>жд</w:t>
      </w:r>
      <w:proofErr w:type="spellEnd"/>
      <w:r>
        <w:rPr>
          <w:lang w:val="ru-RU"/>
        </w:rPr>
        <w:t xml:space="preserve"> накладной поставщика?</w:t>
      </w:r>
    </w:p>
  </w:comment>
  <w:comment w:id="1916" w:author="Shuba, Irina V" w:date="2019-12-11T10:30:00Z" w:initials="SIV">
    <w:p w14:paraId="1A7933F7" w14:textId="449D6EF9" w:rsidR="0010499C" w:rsidRPr="001803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Данные по ограничению погрузки будут вводится работником транспортной </w:t>
      </w:r>
      <w:proofErr w:type="gramStart"/>
      <w:r>
        <w:rPr>
          <w:lang w:val="ru-RU"/>
        </w:rPr>
        <w:t>дирекции .</w:t>
      </w:r>
      <w:proofErr w:type="gramEnd"/>
      <w:r>
        <w:rPr>
          <w:lang w:val="ru-RU"/>
        </w:rPr>
        <w:t xml:space="preserve"> Будет </w:t>
      </w:r>
      <w:proofErr w:type="gramStart"/>
      <w:r>
        <w:rPr>
          <w:lang w:val="ru-RU"/>
        </w:rPr>
        <w:t>понимание</w:t>
      </w:r>
      <w:proofErr w:type="gramEnd"/>
      <w:r>
        <w:rPr>
          <w:lang w:val="ru-RU"/>
        </w:rPr>
        <w:t xml:space="preserve"> когда будут заводить собственника и оператора вагона. Если будет дана позже разнарядка по ограничению погрузки, пользователю легче найти вагон по прибытию и сделать отметку</w:t>
      </w:r>
    </w:p>
  </w:comment>
  <w:comment w:id="2004" w:author="Tsemakh, Yelena Y" w:date="2019-12-05T13:48:00Z" w:initials="TYY">
    <w:p w14:paraId="3B4DA979" w14:textId="6244B37A" w:rsidR="0010499C" w:rsidRPr="007B2BB3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На момент приема приемосдатчик владеет этой информацией?</w:t>
      </w:r>
    </w:p>
  </w:comment>
  <w:comment w:id="2005" w:author="Shuba, Irina V" w:date="2019-12-11T10:34:00Z" w:initials="SIV">
    <w:p w14:paraId="66B72BFC" w14:textId="36510273" w:rsidR="0010499C" w:rsidRPr="001803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Позже владеет. Искать легче вагон и вносить данный признак </w:t>
      </w:r>
      <w:proofErr w:type="gramStart"/>
      <w:r>
        <w:rPr>
          <w:lang w:val="ru-RU"/>
        </w:rPr>
        <w:t>удобно  в</w:t>
      </w:r>
      <w:proofErr w:type="gramEnd"/>
      <w:r>
        <w:rPr>
          <w:lang w:val="ru-RU"/>
        </w:rPr>
        <w:t xml:space="preserve"> форме по </w:t>
      </w:r>
      <w:proofErr w:type="spellStart"/>
      <w:r>
        <w:rPr>
          <w:lang w:val="ru-RU"/>
        </w:rPr>
        <w:t>по</w:t>
      </w:r>
      <w:proofErr w:type="spellEnd"/>
      <w:r>
        <w:rPr>
          <w:lang w:val="ru-RU"/>
        </w:rPr>
        <w:t xml:space="preserve"> прибытию.</w:t>
      </w:r>
    </w:p>
  </w:comment>
  <w:comment w:id="2019" w:author="Stoycheva, Natalya V" w:date="2019-12-10T16:36:00Z" w:initials="SNV">
    <w:p w14:paraId="7899D417" w14:textId="74D83DF9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Уточнить, что это за информация?</w:t>
      </w:r>
    </w:p>
  </w:comment>
  <w:comment w:id="2032" w:author="Stoycheva, Natalya V" w:date="2019-12-10T16:36:00Z" w:initials="SNV">
    <w:p w14:paraId="574F350C" w14:textId="77777777" w:rsidR="0010499C" w:rsidRPr="00A342DC" w:rsidRDefault="0010499C" w:rsidP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Уточнить, что это за информация?</w:t>
      </w:r>
    </w:p>
  </w:comment>
  <w:comment w:id="2154" w:author="Stoycheva, Natalya V" w:date="2019-12-10T16:36:00Z" w:initials="SNV">
    <w:p w14:paraId="26CE6249" w14:textId="134A5E65" w:rsidR="0010499C" w:rsidRPr="00A342D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Откуда будет взят код груза по </w:t>
      </w:r>
      <w:r>
        <w:t>SAP</w:t>
      </w:r>
      <w:r>
        <w:rPr>
          <w:lang w:val="ru-RU"/>
        </w:rPr>
        <w:t xml:space="preserve"> для прибытия?</w:t>
      </w:r>
    </w:p>
  </w:comment>
  <w:comment w:id="2152" w:author="Shuba, Irina V" w:date="2019-12-11T10:36:00Z" w:initials="SIV">
    <w:p w14:paraId="443FECE6" w14:textId="2752DE37" w:rsidR="0010499C" w:rsidRPr="00EA42C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proofErr w:type="gramStart"/>
      <w:r>
        <w:rPr>
          <w:lang w:val="ru-RU"/>
        </w:rPr>
        <w:t>Автоматически .При</w:t>
      </w:r>
      <w:proofErr w:type="gramEnd"/>
      <w:r>
        <w:rPr>
          <w:lang w:val="ru-RU"/>
        </w:rPr>
        <w:t xml:space="preserve"> входящей поставке указывается ОЗМ </w:t>
      </w:r>
    </w:p>
  </w:comment>
  <w:comment w:id="2204" w:author="Tsemakh, Yelena Y" w:date="2019-12-05T13:50:00Z" w:initials="TYY">
    <w:p w14:paraId="31E89ABE" w14:textId="2707A17D" w:rsidR="0010499C" w:rsidRPr="00DD43F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На момент приема</w:t>
      </w:r>
      <w:r w:rsidRPr="00A20034">
        <w:rPr>
          <w:lang w:val="ru-RU"/>
        </w:rPr>
        <w:t xml:space="preserve"> </w:t>
      </w:r>
      <w:r>
        <w:rPr>
          <w:lang w:val="ru-RU"/>
        </w:rPr>
        <w:t>где приемосдатчик возьмет данную информацию?</w:t>
      </w:r>
    </w:p>
  </w:comment>
  <w:comment w:id="2307" w:author="Tsemakh, Yelena Y" w:date="2019-12-05T13:51:00Z" w:initials="TYY">
    <w:p w14:paraId="0B59BC6C" w14:textId="32EB9DDF" w:rsidR="004730B2" w:rsidRPr="007E1576" w:rsidRDefault="004730B2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Зачем корректировать логин пользователя?</w:t>
      </w:r>
    </w:p>
  </w:comment>
  <w:comment w:id="2414" w:author="Stoycheva, Natalya V" w:date="2019-12-10T16:42:00Z" w:initials="SNV">
    <w:p w14:paraId="70DEBCF4" w14:textId="743A36E4" w:rsidR="0010499C" w:rsidRPr="00DA1E4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К заполнению где, в таблице?</w:t>
      </w:r>
    </w:p>
  </w:comment>
  <w:comment w:id="2424" w:author="Tsemakh, Yelena Y" w:date="2019-12-05T14:01:00Z" w:initials="TYY">
    <w:p w14:paraId="6F485DD4" w14:textId="6FEE2E8A" w:rsidR="0010499C" w:rsidRPr="0033468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Присваивается не автоматически?</w:t>
      </w:r>
    </w:p>
  </w:comment>
  <w:comment w:id="2455" w:author="Tsemakh, Yelena Y" w:date="2019-12-05T14:07:00Z" w:initials="TYY">
    <w:p w14:paraId="361D6009" w14:textId="7B990AC3" w:rsidR="0010499C" w:rsidRPr="00785DFE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Другие значения могут подтянуться автоматически из ЭПД?</w:t>
      </w:r>
    </w:p>
  </w:comment>
  <w:comment w:id="2456" w:author="Shuba, Irina V" w:date="2019-12-11T10:45:00Z" w:initials="SIV">
    <w:p w14:paraId="0CF02E74" w14:textId="1ABA65D6" w:rsidR="0010499C" w:rsidRPr="00EA42C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Других значений нет</w:t>
      </w:r>
    </w:p>
  </w:comment>
  <w:comment w:id="2475" w:author="Tsemakh, Yelena Y" w:date="2019-12-05T14:11:00Z" w:initials="TYY">
    <w:p w14:paraId="0DA0E326" w14:textId="2F3378C7" w:rsidR="0010499C" w:rsidRPr="00A73C73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Данное поле не перечислено в информации на вагон</w:t>
      </w:r>
    </w:p>
  </w:comment>
  <w:comment w:id="2476" w:author="Shuba, Irina V" w:date="2019-12-11T10:45:00Z" w:initials="SIV">
    <w:p w14:paraId="7BE17C22" w14:textId="61A46447" w:rsidR="0010499C" w:rsidRPr="00EA42C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удалю</w:t>
      </w:r>
    </w:p>
  </w:comment>
  <w:comment w:id="2484" w:author="Stoycheva, Natalya V" w:date="2019-12-10T16:46:00Z" w:initials="SNV">
    <w:p w14:paraId="2465F994" w14:textId="77777777" w:rsidR="001049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Разве процесс не предполагает следующую последовательность – мы получаем данные по всем подходам, подтягиваем данные из ЭПД для данных вагонов, а по факту прибытия уже на основании данных записей отмечаем факт прибытия. Т.е. запись поезда должна уже быть, ее не нужно создавать вручную, в ней нужно проставить факт прибыл/не прибыл. </w:t>
      </w:r>
    </w:p>
    <w:p w14:paraId="7858B0FA" w14:textId="12CC887E" w:rsidR="0010499C" w:rsidRPr="00BD409A" w:rsidRDefault="0010499C">
      <w:pPr>
        <w:pStyle w:val="af0"/>
        <w:rPr>
          <w:lang w:val="ru-RU"/>
        </w:rPr>
      </w:pPr>
      <w:r>
        <w:rPr>
          <w:lang w:val="ru-RU"/>
        </w:rPr>
        <w:t xml:space="preserve">В ТЗ описан несколько другой процесс, не несущий оптимизации по сравнению с текущим. </w:t>
      </w:r>
    </w:p>
  </w:comment>
  <w:comment w:id="2504" w:author="Tsemakh, Yelena Y" w:date="2019-12-05T14:15:00Z" w:initials="TYY">
    <w:p w14:paraId="0E31E460" w14:textId="4F9450A2" w:rsidR="0010499C" w:rsidRPr="00A340F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Это означает, что вагон сдан с подъездного пути предприятия?</w:t>
      </w:r>
    </w:p>
  </w:comment>
  <w:comment w:id="2514" w:author="Stoycheva, Natalya V" w:date="2019-12-10T16:59:00Z" w:initials="SNV">
    <w:p w14:paraId="3AD3AC1F" w14:textId="174099F7" w:rsidR="0010499C" w:rsidRPr="00D765D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 какой момент и при каких ситуациях это может понадобиться?</w:t>
      </w:r>
    </w:p>
  </w:comment>
  <w:comment w:id="2520" w:author="Tsemakh, Yelena Y" w:date="2019-12-05T14:33:00Z" w:initials="TYY">
    <w:p w14:paraId="2D17A300" w14:textId="50122C1D" w:rsidR="0010499C" w:rsidRPr="00F64A2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Не позднее указанного даты/времени сдачи?</w:t>
      </w:r>
    </w:p>
  </w:comment>
  <w:comment w:id="2548" w:author="Tsemakh, Yelena Y" w:date="2019-12-05T14:50:00Z" w:initials="TYY">
    <w:p w14:paraId="3B53600D" w14:textId="4DF8FF01" w:rsidR="0010499C" w:rsidRPr="007743C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Приемосдатчик тоже имеет права на заполнение данного поля?</w:t>
      </w:r>
    </w:p>
  </w:comment>
  <w:comment w:id="2550" w:author="Stoycheva, Natalya V" w:date="2019-12-10T17:01:00Z" w:initials="SNV">
    <w:p w14:paraId="245F5D4B" w14:textId="7D8C4E4E" w:rsidR="0010499C" w:rsidRPr="00D765D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 ТЗ нет требований по авторизации и разделению полномочий. Это будет предусмотрено?</w:t>
      </w:r>
    </w:p>
  </w:comment>
  <w:comment w:id="2580" w:author="Tsemakh, Yelena Y" w:date="2019-12-05T14:51:00Z" w:initials="TYY">
    <w:p w14:paraId="6F92D0F3" w14:textId="20EE5AD8" w:rsidR="0010499C" w:rsidRPr="000F4371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значит новый цех-получатель?</w:t>
      </w:r>
    </w:p>
  </w:comment>
  <w:comment w:id="2625" w:author="Tsemakh, Yelena Y" w:date="2019-12-05T14:53:00Z" w:initials="TYY">
    <w:p w14:paraId="6AEB7726" w14:textId="6E6B4F6C" w:rsidR="0010499C" w:rsidRPr="000F4371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Специалисты Инспекторат Украина не владеют данной информацией.</w:t>
      </w:r>
    </w:p>
  </w:comment>
  <w:comment w:id="2631" w:author="Tsemakh, Yelena Y" w:date="2019-12-05T14:57:00Z" w:initials="TYY">
    <w:p w14:paraId="25D2D5DA" w14:textId="3AAF513B" w:rsidR="0010499C" w:rsidRPr="000F4371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Зачем делать два кода цеха?</w:t>
      </w:r>
    </w:p>
  </w:comment>
  <w:comment w:id="2639" w:author="Tsemakh, Yelena Y" w:date="2019-12-05T14:51:00Z" w:initials="TYY">
    <w:p w14:paraId="732E7883" w14:textId="77777777" w:rsidR="0010499C" w:rsidRPr="000F4371" w:rsidRDefault="0010499C" w:rsidP="00840866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значит новый цех-получатель?</w:t>
      </w:r>
    </w:p>
  </w:comment>
  <w:comment w:id="2643" w:author="Tsemakh, Yelena Y" w:date="2019-12-05T14:58:00Z" w:initials="TYY">
    <w:p w14:paraId="72CC1009" w14:textId="65939FDD" w:rsidR="0010499C" w:rsidRPr="000F4371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значит новый цех-получатель?</w:t>
      </w:r>
    </w:p>
  </w:comment>
  <w:comment w:id="2604" w:author="Stoycheva, Natalya V" w:date="2019-12-10T17:02:00Z" w:initials="SNV">
    <w:p w14:paraId="606305AE" w14:textId="4AD7F264" w:rsidR="0010499C" w:rsidRPr="00D765D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Эта функция непонятна для ПО Учета </w:t>
      </w:r>
      <w:proofErr w:type="spellStart"/>
      <w:r>
        <w:rPr>
          <w:lang w:val="ru-RU"/>
        </w:rPr>
        <w:t>жд</w:t>
      </w:r>
      <w:proofErr w:type="spellEnd"/>
      <w:r>
        <w:rPr>
          <w:lang w:val="ru-RU"/>
        </w:rPr>
        <w:t xml:space="preserve"> транспорта. Перенос данной функции в ПО учета транспорта не был согласован.</w:t>
      </w:r>
    </w:p>
  </w:comment>
  <w:comment w:id="2657" w:author="Tsemakh, Yelena Y" w:date="2019-12-05T14:59:00Z" w:initials="TYY">
    <w:p w14:paraId="789082C5" w14:textId="73DCA2DD" w:rsidR="0010499C" w:rsidRPr="002E0D35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Вводит приемосдатчик?</w:t>
      </w:r>
    </w:p>
  </w:comment>
  <w:comment w:id="2672" w:author="Tsemakh, Yelena Y" w:date="2019-12-05T14:51:00Z" w:initials="TYY">
    <w:p w14:paraId="5B1D90A5" w14:textId="77777777" w:rsidR="0010499C" w:rsidRPr="000F4371" w:rsidRDefault="0010499C" w:rsidP="00E3714E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Что значит новый цех-получатель?</w:t>
      </w:r>
    </w:p>
  </w:comment>
  <w:comment w:id="2680" w:author="Tsemakh, Yelena Y" w:date="2019-12-05T15:00:00Z" w:initials="TYY">
    <w:p w14:paraId="6B3B6F48" w14:textId="6755AAF5" w:rsidR="0010499C" w:rsidRPr="00B833F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Кому предназначена данная форма?</w:t>
      </w:r>
    </w:p>
  </w:comment>
  <w:comment w:id="2688" w:author="Tsemakh, Yelena Y" w:date="2019-12-05T15:09:00Z" w:initials="TYY">
    <w:p w14:paraId="41BB2CB3" w14:textId="6AEF3CDA" w:rsidR="0010499C" w:rsidRPr="005E240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Необходимо указать связи между полями различных справочников</w:t>
      </w:r>
    </w:p>
  </w:comment>
  <w:comment w:id="2689" w:author="Tsemakh, Yelena Y" w:date="2019-12-05T15:08:00Z" w:initials="TYY">
    <w:p w14:paraId="2D9EFA6A" w14:textId="305A9DCC" w:rsidR="0010499C" w:rsidRPr="005E2402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Для обсуждения</w:t>
      </w:r>
    </w:p>
  </w:comment>
  <w:comment w:id="2690" w:author="Shuba, Irina V" w:date="2019-12-11T11:02:00Z" w:initials="SIV">
    <w:p w14:paraId="7C252C35" w14:textId="4AAD2487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proofErr w:type="spellStart"/>
      <w:r>
        <w:rPr>
          <w:lang w:val="ru-RU"/>
        </w:rPr>
        <w:t>ок</w:t>
      </w:r>
      <w:proofErr w:type="spellEnd"/>
    </w:p>
  </w:comment>
  <w:comment w:id="2691" w:author="Tsemakh, Yelena Y" w:date="2019-12-05T15:17:00Z" w:initials="TYY">
    <w:p w14:paraId="6CEC7EA9" w14:textId="66CFCF91" w:rsidR="0010499C" w:rsidRPr="007416D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Как будет заполняться данный справочник?</w:t>
      </w:r>
    </w:p>
  </w:comment>
  <w:comment w:id="2692" w:author="Shuba, Irina V" w:date="2019-12-11T11:02:00Z" w:initials="SIV">
    <w:p w14:paraId="6F5F1B05" w14:textId="4761A11C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Будем запрашивать </w:t>
      </w:r>
      <w:proofErr w:type="gramStart"/>
      <w:r>
        <w:rPr>
          <w:lang w:val="ru-RU"/>
        </w:rPr>
        <w:t>периодически  у</w:t>
      </w:r>
      <w:proofErr w:type="gramEnd"/>
      <w:r>
        <w:rPr>
          <w:lang w:val="ru-RU"/>
        </w:rPr>
        <w:t xml:space="preserve"> специалистов САП </w:t>
      </w:r>
    </w:p>
  </w:comment>
  <w:comment w:id="2694" w:author="Tsemakh, Yelena Y" w:date="2019-12-05T15:18:00Z" w:initials="TYY">
    <w:p w14:paraId="2ABE9A86" w14:textId="348A206F" w:rsidR="0010499C" w:rsidRPr="007E3AE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Для обсуждения</w:t>
      </w:r>
    </w:p>
  </w:comment>
  <w:comment w:id="2693" w:author="Shuba, Irina V" w:date="2019-12-11T11:03:00Z" w:initials="SIV">
    <w:p w14:paraId="076E9215" w14:textId="2E4A6400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proofErr w:type="spellStart"/>
      <w:r>
        <w:rPr>
          <w:lang w:val="ru-RU"/>
        </w:rPr>
        <w:t>ок</w:t>
      </w:r>
      <w:proofErr w:type="spellEnd"/>
    </w:p>
  </w:comment>
  <w:comment w:id="2695" w:author="Tsemakh, Yelena Y" w:date="2019-12-05T15:20:00Z" w:initials="TYY">
    <w:p w14:paraId="320B0A1B" w14:textId="24715BBA" w:rsidR="0010499C" w:rsidRPr="007E3AE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rStyle w:val="aff2"/>
          <w:lang w:val="ru-RU"/>
        </w:rPr>
        <w:t>Будет ли в справочнике указана фракция материала?</w:t>
      </w:r>
    </w:p>
  </w:comment>
  <w:comment w:id="2696" w:author="Shuba, Irina V" w:date="2019-12-11T11:04:00Z" w:initials="SIV">
    <w:p w14:paraId="76EB2931" w14:textId="3EB49EFA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Нет. Фракция материала будет выбираться из справочника </w:t>
      </w:r>
      <w:proofErr w:type="gramStart"/>
      <w:r>
        <w:rPr>
          <w:lang w:val="ru-RU"/>
        </w:rPr>
        <w:t>« Сертификатные</w:t>
      </w:r>
      <w:proofErr w:type="gramEnd"/>
      <w:r>
        <w:rPr>
          <w:lang w:val="ru-RU"/>
        </w:rPr>
        <w:t xml:space="preserve"> данные»</w:t>
      </w:r>
    </w:p>
  </w:comment>
  <w:comment w:id="2697" w:author="Tsemakh, Yelena Y" w:date="2019-12-05T15:22:00Z" w:initials="TYY">
    <w:p w14:paraId="7C07F33F" w14:textId="47A36830" w:rsidR="0010499C" w:rsidRPr="00BF0D3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rStyle w:val="aff2"/>
          <w:lang w:val="ru-RU"/>
        </w:rPr>
        <w:t>Это признак чего?</w:t>
      </w:r>
    </w:p>
  </w:comment>
  <w:comment w:id="2698" w:author="Shuba, Irina V" w:date="2019-12-11T11:05:00Z" w:initials="SIV">
    <w:p w14:paraId="3243AB92" w14:textId="496076E4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Российский оператор или нет</w:t>
      </w:r>
    </w:p>
  </w:comment>
  <w:comment w:id="2699" w:author="Tsemakh, Yelena Y" w:date="2019-12-05T15:25:00Z" w:initials="TYY">
    <w:p w14:paraId="13B529C6" w14:textId="227FCBF4" w:rsidR="0010499C" w:rsidRPr="000D58C0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О каких полях идет речь?</w:t>
      </w:r>
    </w:p>
  </w:comment>
  <w:comment w:id="2704" w:author="Tsemakh, Yelena Y" w:date="2019-12-05T15:26:00Z" w:initials="TYY">
    <w:p w14:paraId="6BE44272" w14:textId="464F5D1B" w:rsidR="0010499C" w:rsidRPr="00E615C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Размер шрифта учитывается?</w:t>
      </w:r>
    </w:p>
  </w:comment>
  <w:comment w:id="2705" w:author="Shuba, Irina V" w:date="2019-12-11T11:06:00Z" w:initials="SIV">
    <w:p w14:paraId="5DE6A48A" w14:textId="6038B433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Будем согласовывать с Эдуардом</w:t>
      </w:r>
    </w:p>
  </w:comment>
  <w:comment w:id="2706" w:author="Tsemakh, Yelena Y" w:date="2019-12-05T15:27:00Z" w:initials="TYY">
    <w:p w14:paraId="6DB3ADBF" w14:textId="175E122A" w:rsidR="0010499C" w:rsidRPr="00E615C8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Одного символа достаточно?</w:t>
      </w:r>
    </w:p>
  </w:comment>
  <w:comment w:id="2707" w:author="Shuba, Irina V" w:date="2019-12-11T11:06:00Z" w:initials="SIV">
    <w:p w14:paraId="7A65F026" w14:textId="2D5D7C7D" w:rsidR="0010499C" w:rsidRPr="00AB477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 данном поле одна буква</w:t>
      </w:r>
    </w:p>
  </w:comment>
  <w:comment w:id="2708" w:author="Tsemakh, Yelena Y" w:date="2019-12-05T15:28:00Z" w:initials="TYY">
    <w:p w14:paraId="0EB7C4E5" w14:textId="56CC75E0" w:rsidR="0010499C" w:rsidRPr="00113437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Отчет называется Натурный лист или Натурная ведомость? Необходимо указать размер отчета.</w:t>
      </w:r>
    </w:p>
  </w:comment>
  <w:comment w:id="2711" w:author="Tsemakh, Yelena Y" w:date="2019-12-05T15:50:00Z" w:initials="TYY">
    <w:p w14:paraId="538866CD" w14:textId="2172F934" w:rsidR="0010499C" w:rsidRPr="000C413A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Для обсуждения</w:t>
      </w:r>
    </w:p>
  </w:comment>
  <w:comment w:id="2712" w:author="Tsemakh, Yelena Y" w:date="2019-12-05T15:52:00Z" w:initials="TYY">
    <w:p w14:paraId="44233D41" w14:textId="06864B4B" w:rsidR="0010499C" w:rsidRPr="00267D0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proofErr w:type="spellStart"/>
      <w:r>
        <w:rPr>
          <w:lang w:val="ru-RU"/>
        </w:rPr>
        <w:t>Скрин</w:t>
      </w:r>
      <w:proofErr w:type="spellEnd"/>
      <w:r>
        <w:rPr>
          <w:lang w:val="ru-RU"/>
        </w:rPr>
        <w:t xml:space="preserve"> документа ниже на другой отчет</w:t>
      </w:r>
    </w:p>
  </w:comment>
  <w:comment w:id="2715" w:author="Tsemakh, Yelena Y" w:date="2019-12-05T15:53:00Z" w:initials="TYY">
    <w:p w14:paraId="3362901A" w14:textId="65225363" w:rsidR="0010499C" w:rsidRPr="00C1459D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</w:p>
  </w:comment>
  <w:comment w:id="2716" w:author="Tsemakh, Yelena Y" w:date="2019-12-05T15:55:00Z" w:initials="TYY">
    <w:p w14:paraId="3D3A8553" w14:textId="13912697" w:rsidR="0010499C" w:rsidRPr="00C1459D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Все данные должны сохраниться в таблице базы данных?</w:t>
      </w:r>
    </w:p>
  </w:comment>
  <w:comment w:id="2717" w:author="Shuba, Irina V" w:date="2019-12-11T11:09:00Z" w:initials="SIV">
    <w:p w14:paraId="344B4F66" w14:textId="3A15AD4E" w:rsidR="0010499C" w:rsidRPr="00E837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да</w:t>
      </w:r>
    </w:p>
  </w:comment>
  <w:comment w:id="2718" w:author="Tsemakh, Yelena Y" w:date="2019-12-05T15:56:00Z" w:initials="TYY">
    <w:p w14:paraId="2ED94A59" w14:textId="77777777" w:rsidR="0010499C" w:rsidRDefault="0010499C" w:rsidP="00D15E30">
      <w:pPr>
        <w:pStyle w:val="af0"/>
        <w:numPr>
          <w:ilvl w:val="0"/>
          <w:numId w:val="46"/>
        </w:numPr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Нужна ли заявка, если вагоны взвешиваются на весовой 10 км?</w:t>
      </w:r>
    </w:p>
    <w:p w14:paraId="080A8544" w14:textId="36201411" w:rsidR="0010499C" w:rsidRPr="00D15E30" w:rsidRDefault="0010499C" w:rsidP="00D15E30">
      <w:pPr>
        <w:pStyle w:val="af0"/>
        <w:numPr>
          <w:ilvl w:val="0"/>
          <w:numId w:val="46"/>
        </w:numPr>
        <w:rPr>
          <w:lang w:val="ru-RU"/>
        </w:rPr>
      </w:pPr>
      <w:r>
        <w:rPr>
          <w:lang w:val="ru-RU"/>
        </w:rPr>
        <w:t xml:space="preserve"> Вагоны из одного поезда могут взвешиваться на разных весовых?</w:t>
      </w:r>
    </w:p>
  </w:comment>
  <w:comment w:id="2719" w:author="Shuba, Irina V" w:date="2019-12-11T11:10:00Z" w:initials="SIV">
    <w:p w14:paraId="4B4BA936" w14:textId="38A26E2D" w:rsidR="001049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В данной заявке указываются </w:t>
      </w:r>
      <w:proofErr w:type="spellStart"/>
      <w:proofErr w:type="gramStart"/>
      <w:r>
        <w:rPr>
          <w:lang w:val="ru-RU"/>
        </w:rPr>
        <w:t>поля,которые</w:t>
      </w:r>
      <w:proofErr w:type="spellEnd"/>
      <w:proofErr w:type="gramEnd"/>
      <w:r>
        <w:rPr>
          <w:lang w:val="ru-RU"/>
        </w:rPr>
        <w:t xml:space="preserve"> интересуют весовщиков для дальнейшего ввода информации в свои системы</w:t>
      </w:r>
    </w:p>
    <w:p w14:paraId="4D8D166F" w14:textId="77777777" w:rsidR="0010499C" w:rsidRDefault="0010499C">
      <w:pPr>
        <w:pStyle w:val="af0"/>
        <w:rPr>
          <w:lang w:val="ru-RU"/>
        </w:rPr>
      </w:pPr>
    </w:p>
    <w:p w14:paraId="4A69839F" w14:textId="61DA55F2" w:rsidR="0010499C" w:rsidRPr="00E837AB" w:rsidRDefault="0010499C">
      <w:pPr>
        <w:pStyle w:val="af0"/>
        <w:rPr>
          <w:lang w:val="ru-RU"/>
        </w:rPr>
      </w:pPr>
      <w:r>
        <w:rPr>
          <w:lang w:val="ru-RU"/>
        </w:rPr>
        <w:t>У нас пока только две весовые на взвешивание поездов по прибытию с внешней сети</w:t>
      </w:r>
    </w:p>
  </w:comment>
  <w:comment w:id="2722" w:author="Tsemakh, Yelena Y" w:date="2019-12-05T15:59:00Z" w:initials="TYY">
    <w:p w14:paraId="7C8F55E7" w14:textId="3EB48F7D" w:rsidR="0010499C" w:rsidRPr="00D57D9C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Вагоны с ломом взвешиваются на весовой Промышленной</w:t>
      </w:r>
    </w:p>
  </w:comment>
  <w:comment w:id="2723" w:author="Shuba, Irina V" w:date="2019-12-11T11:09:00Z" w:initials="SIV">
    <w:p w14:paraId="6CA65CA7" w14:textId="625C6501" w:rsidR="0010499C" w:rsidRPr="00E837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 xml:space="preserve">Да. </w:t>
      </w:r>
    </w:p>
  </w:comment>
  <w:comment w:id="2724" w:author="Tsemakh, Yelena Y" w:date="2019-12-05T16:00:00Z" w:initials="TYY">
    <w:p w14:paraId="23824CCA" w14:textId="626094ED" w:rsidR="0010499C" w:rsidRPr="00791A96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Данные должны сохраниться в таблице базы данных?</w:t>
      </w:r>
    </w:p>
  </w:comment>
  <w:comment w:id="2725" w:author="Shuba, Irina V" w:date="2019-12-11T11:10:00Z" w:initials="SIV">
    <w:p w14:paraId="0D9BD193" w14:textId="4784C378" w:rsidR="0010499C" w:rsidRPr="00E837AB" w:rsidRDefault="0010499C">
      <w:pPr>
        <w:pStyle w:val="af0"/>
        <w:rPr>
          <w:lang w:val="ru-RU"/>
        </w:rPr>
      </w:pPr>
      <w:r>
        <w:rPr>
          <w:rStyle w:val="aff2"/>
        </w:rPr>
        <w:annotationRef/>
      </w:r>
      <w:r>
        <w:rPr>
          <w:lang w:val="ru-RU"/>
        </w:rPr>
        <w:t>да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8C6B02A" w15:done="0"/>
  <w15:commentEx w15:paraId="4143B24D" w15:done="0"/>
  <w15:commentEx w15:paraId="030537D9" w15:done="0"/>
  <w15:commentEx w15:paraId="432A5DB8" w15:done="0"/>
  <w15:commentEx w15:paraId="637CF18D" w15:done="0"/>
  <w15:commentEx w15:paraId="105F00CA" w15:done="0"/>
  <w15:commentEx w15:paraId="7BD1C530" w15:done="0"/>
  <w15:commentEx w15:paraId="6636B52E" w15:done="0"/>
  <w15:commentEx w15:paraId="4489BC6A" w15:paraIdParent="6636B52E" w15:done="0"/>
  <w15:commentEx w15:paraId="1C266208" w15:done="0"/>
  <w15:commentEx w15:paraId="6FE1F055" w15:paraIdParent="1C266208" w15:done="0"/>
  <w15:commentEx w15:paraId="324C4B17" w15:done="0"/>
  <w15:commentEx w15:paraId="665F7C38" w15:paraIdParent="324C4B17" w15:done="0"/>
  <w15:commentEx w15:paraId="7996ECD2" w15:done="0"/>
  <w15:commentEx w15:paraId="1B495380" w15:paraIdParent="7996ECD2" w15:done="0"/>
  <w15:commentEx w15:paraId="5F4EF441" w15:done="0"/>
  <w15:commentEx w15:paraId="5C929A3E" w15:paraIdParent="5F4EF441" w15:done="0"/>
  <w15:commentEx w15:paraId="33E97E4F" w15:done="0"/>
  <w15:commentEx w15:paraId="57DFDBF7" w15:done="0"/>
  <w15:commentEx w15:paraId="6C11AA7C" w15:paraIdParent="57DFDBF7" w15:done="0"/>
  <w15:commentEx w15:paraId="3543E12A" w15:done="0"/>
  <w15:commentEx w15:paraId="5A791C68" w15:paraIdParent="3543E12A" w15:done="0"/>
  <w15:commentEx w15:paraId="0F13E4F9" w15:done="0"/>
  <w15:commentEx w15:paraId="19BCA492" w15:paraIdParent="0F13E4F9" w15:done="0"/>
  <w15:commentEx w15:paraId="1DA073D8" w15:done="0"/>
  <w15:commentEx w15:paraId="206B4127" w15:done="0"/>
  <w15:commentEx w15:paraId="58C7D48E" w15:done="0"/>
  <w15:commentEx w15:paraId="7B5AD223" w15:paraIdParent="58C7D48E" w15:done="0"/>
  <w15:commentEx w15:paraId="64BAD3D0" w15:done="0"/>
  <w15:commentEx w15:paraId="6EEADE74" w15:done="0"/>
  <w15:commentEx w15:paraId="36449C4C" w15:done="0"/>
  <w15:commentEx w15:paraId="342D2B43" w15:paraIdParent="36449C4C" w15:done="0"/>
  <w15:commentEx w15:paraId="232FE6E4" w15:done="0"/>
  <w15:commentEx w15:paraId="0835BCE3" w15:done="0"/>
  <w15:commentEx w15:paraId="49D492A0" w15:done="0"/>
  <w15:commentEx w15:paraId="20F86AF6" w15:done="0"/>
  <w15:commentEx w15:paraId="4F66CC40" w15:paraIdParent="20F86AF6" w15:done="0"/>
  <w15:commentEx w15:paraId="3BD78EB8" w15:done="0"/>
  <w15:commentEx w15:paraId="24B7B2B5" w15:done="0"/>
  <w15:commentEx w15:paraId="571D2023" w15:done="0"/>
  <w15:commentEx w15:paraId="04430023" w15:done="0"/>
  <w15:commentEx w15:paraId="64C9151D" w15:paraIdParent="04430023" w15:done="0"/>
  <w15:commentEx w15:paraId="71610A03" w15:done="0"/>
  <w15:commentEx w15:paraId="552EC890" w15:paraIdParent="71610A03" w15:done="0"/>
  <w15:commentEx w15:paraId="680A3B0F" w15:done="0"/>
  <w15:commentEx w15:paraId="5F6954C2" w15:paraIdParent="680A3B0F" w15:done="0"/>
  <w15:commentEx w15:paraId="7CFE4E9F" w15:done="0"/>
  <w15:commentEx w15:paraId="57F902DC" w15:paraIdParent="7CFE4E9F" w15:done="0"/>
  <w15:commentEx w15:paraId="4DA8A6A9" w15:done="0"/>
  <w15:commentEx w15:paraId="5A0E90D0" w15:paraIdParent="4DA8A6A9" w15:done="0"/>
  <w15:commentEx w15:paraId="2F5DD781" w15:done="0"/>
  <w15:commentEx w15:paraId="1A7933F7" w15:paraIdParent="2F5DD781" w15:done="0"/>
  <w15:commentEx w15:paraId="3B4DA979" w15:done="0"/>
  <w15:commentEx w15:paraId="66B72BFC" w15:paraIdParent="3B4DA979" w15:done="0"/>
  <w15:commentEx w15:paraId="7899D417" w15:done="0"/>
  <w15:commentEx w15:paraId="574F350C" w15:done="0"/>
  <w15:commentEx w15:paraId="26CE6249" w15:done="0"/>
  <w15:commentEx w15:paraId="443FECE6" w15:paraIdParent="26CE6249" w15:done="0"/>
  <w15:commentEx w15:paraId="31E89ABE" w15:done="0"/>
  <w15:commentEx w15:paraId="0B59BC6C" w15:done="0"/>
  <w15:commentEx w15:paraId="70DEBCF4" w15:done="0"/>
  <w15:commentEx w15:paraId="6F485DD4" w15:done="0"/>
  <w15:commentEx w15:paraId="361D6009" w15:done="0"/>
  <w15:commentEx w15:paraId="0CF02E74" w15:paraIdParent="361D6009" w15:done="0"/>
  <w15:commentEx w15:paraId="0DA0E326" w15:done="0"/>
  <w15:commentEx w15:paraId="7BE17C22" w15:paraIdParent="0DA0E326" w15:done="0"/>
  <w15:commentEx w15:paraId="7858B0FA" w15:done="0"/>
  <w15:commentEx w15:paraId="0E31E460" w15:done="0"/>
  <w15:commentEx w15:paraId="3AD3AC1F" w15:done="0"/>
  <w15:commentEx w15:paraId="2D17A300" w15:done="0"/>
  <w15:commentEx w15:paraId="3B53600D" w15:done="0"/>
  <w15:commentEx w15:paraId="245F5D4B" w15:done="0"/>
  <w15:commentEx w15:paraId="6F92D0F3" w15:done="0"/>
  <w15:commentEx w15:paraId="6AEB7726" w15:done="0"/>
  <w15:commentEx w15:paraId="25D2D5DA" w15:done="0"/>
  <w15:commentEx w15:paraId="732E7883" w15:done="0"/>
  <w15:commentEx w15:paraId="72CC1009" w15:done="0"/>
  <w15:commentEx w15:paraId="606305AE" w15:done="0"/>
  <w15:commentEx w15:paraId="789082C5" w15:done="0"/>
  <w15:commentEx w15:paraId="5B1D90A5" w15:done="0"/>
  <w15:commentEx w15:paraId="6B3B6F48" w15:done="0"/>
  <w15:commentEx w15:paraId="41BB2CB3" w15:done="0"/>
  <w15:commentEx w15:paraId="2D9EFA6A" w15:done="0"/>
  <w15:commentEx w15:paraId="7C252C35" w15:paraIdParent="2D9EFA6A" w15:done="0"/>
  <w15:commentEx w15:paraId="6CEC7EA9" w15:done="0"/>
  <w15:commentEx w15:paraId="6F5F1B05" w15:paraIdParent="6CEC7EA9" w15:done="0"/>
  <w15:commentEx w15:paraId="2ABE9A86" w15:done="0"/>
  <w15:commentEx w15:paraId="076E9215" w15:paraIdParent="2ABE9A86" w15:done="0"/>
  <w15:commentEx w15:paraId="320B0A1B" w15:done="0"/>
  <w15:commentEx w15:paraId="76EB2931" w15:paraIdParent="320B0A1B" w15:done="0"/>
  <w15:commentEx w15:paraId="7C07F33F" w15:done="0"/>
  <w15:commentEx w15:paraId="3243AB92" w15:paraIdParent="7C07F33F" w15:done="0"/>
  <w15:commentEx w15:paraId="13B529C6" w15:done="0"/>
  <w15:commentEx w15:paraId="6BE44272" w15:done="0"/>
  <w15:commentEx w15:paraId="5DE6A48A" w15:paraIdParent="6BE44272" w15:done="0"/>
  <w15:commentEx w15:paraId="6DB3ADBF" w15:done="0"/>
  <w15:commentEx w15:paraId="7A65F026" w15:paraIdParent="6DB3ADBF" w15:done="0"/>
  <w15:commentEx w15:paraId="0EB7C4E5" w15:done="0"/>
  <w15:commentEx w15:paraId="538866CD" w15:done="0"/>
  <w15:commentEx w15:paraId="44233D41" w15:done="0"/>
  <w15:commentEx w15:paraId="3362901A" w15:done="0"/>
  <w15:commentEx w15:paraId="3D3A8553" w15:done="0"/>
  <w15:commentEx w15:paraId="344B4F66" w15:paraIdParent="3D3A8553" w15:done="0"/>
  <w15:commentEx w15:paraId="080A8544" w15:done="0"/>
  <w15:commentEx w15:paraId="4A69839F" w15:paraIdParent="080A8544" w15:done="0"/>
  <w15:commentEx w15:paraId="7C8F55E7" w15:done="0"/>
  <w15:commentEx w15:paraId="6CA65CA7" w15:paraIdParent="7C8F55E7" w15:done="0"/>
  <w15:commentEx w15:paraId="23824CCA" w15:done="0"/>
  <w15:commentEx w15:paraId="0D9BD193" w15:paraIdParent="23824CC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8C6B02A" w16cid:durableId="21922EA8"/>
  <w16cid:commentId w16cid:paraId="4143B24D" w16cid:durableId="219A34AC"/>
  <w16cid:commentId w16cid:paraId="432A5DB8" w16cid:durableId="219A357E"/>
  <w16cid:commentId w16cid:paraId="637CF18D" w16cid:durableId="219230D1"/>
  <w16cid:commentId w16cid:paraId="105F00CA" w16cid:durableId="219A366D"/>
  <w16cid:commentId w16cid:paraId="7BD1C530" w16cid:durableId="21923105"/>
  <w16cid:commentId w16cid:paraId="6636B52E" w16cid:durableId="219A39A6"/>
  <w16cid:commentId w16cid:paraId="1C266208" w16cid:durableId="2192318B"/>
  <w16cid:commentId w16cid:paraId="37834E44" w16cid:durableId="219233C9"/>
  <w16cid:commentId w16cid:paraId="324C4B17" w16cid:durableId="219229D2"/>
  <w16cid:commentId w16cid:paraId="7996ECD2" w16cid:durableId="21923453"/>
  <w16cid:commentId w16cid:paraId="5F4EF441" w16cid:durableId="21923387"/>
  <w16cid:commentId w16cid:paraId="33E97E4F" w16cid:durableId="21922A12"/>
  <w16cid:commentId w16cid:paraId="18119663" w16cid:durableId="21922B2D"/>
  <w16cid:commentId w16cid:paraId="57DFDBF7" w16cid:durableId="21923608"/>
  <w16cid:commentId w16cid:paraId="10F354B0" w16cid:durableId="219A3D88"/>
  <w16cid:commentId w16cid:paraId="75C3258F" w16cid:durableId="21922C36"/>
  <w16cid:commentId w16cid:paraId="17752A1E" w16cid:durableId="219238E5"/>
  <w16cid:commentId w16cid:paraId="278FF36E" w16cid:durableId="219A3DCF"/>
  <w16cid:commentId w16cid:paraId="7339A416" w16cid:durableId="2192398E"/>
  <w16cid:commentId w16cid:paraId="3543E12A" w16cid:durableId="21923956"/>
  <w16cid:commentId w16cid:paraId="0E78A537" w16cid:durableId="21937EC2"/>
  <w16cid:commentId w16cid:paraId="0F13E4F9" w16cid:durableId="21937F49"/>
  <w16cid:commentId w16cid:paraId="1DA073D8" w16cid:durableId="219A4344"/>
  <w16cid:commentId w16cid:paraId="206B4127" w16cid:durableId="219A4382"/>
  <w16cid:commentId w16cid:paraId="58C7D48E" w16cid:durableId="21922D03"/>
  <w16cid:commentId w16cid:paraId="64BAD3D0" w16cid:durableId="219A43D4"/>
  <w16cid:commentId w16cid:paraId="6EEADE74" w16cid:durableId="21937FD1"/>
  <w16cid:commentId w16cid:paraId="36449C4C" w16cid:durableId="219A4482"/>
  <w16cid:commentId w16cid:paraId="232FE6E4" w16cid:durableId="2193829B"/>
  <w16cid:commentId w16cid:paraId="0835BCE3" w16cid:durableId="219A44CD"/>
  <w16cid:commentId w16cid:paraId="49D492A0" w16cid:durableId="219A4569"/>
  <w16cid:commentId w16cid:paraId="20F86AF6" w16cid:durableId="21938564"/>
  <w16cid:commentId w16cid:paraId="3BD78EB8" w16cid:durableId="219A486F"/>
  <w16cid:commentId w16cid:paraId="24B7B2B5" w16cid:durableId="21938830"/>
  <w16cid:commentId w16cid:paraId="571D2023" w16cid:durableId="21938871"/>
  <w16cid:commentId w16cid:paraId="04430023" w16cid:durableId="219A46E2"/>
  <w16cid:commentId w16cid:paraId="71610A03" w16cid:durableId="219A4766"/>
  <w16cid:commentId w16cid:paraId="680A3B0F" w16cid:durableId="21939DA0"/>
  <w16cid:commentId w16cid:paraId="7CFE4E9F" w16cid:durableId="219A475A"/>
  <w16cid:commentId w16cid:paraId="2F5DD781" w16cid:durableId="219A47A5"/>
  <w16cid:commentId w16cid:paraId="3B4DA979" w16cid:durableId="21938936"/>
  <w16cid:commentId w16cid:paraId="7899D417" w16cid:durableId="219A47F8"/>
  <w16cid:commentId w16cid:paraId="26CE6249" w16cid:durableId="219A480B"/>
  <w16cid:commentId w16cid:paraId="31E89ABE" w16cid:durableId="2193898B"/>
  <w16cid:commentId w16cid:paraId="0B59BC6C" w16cid:durableId="219389EC"/>
  <w16cid:commentId w16cid:paraId="70DEBCF4" w16cid:durableId="219A4970"/>
  <w16cid:commentId w16cid:paraId="6F485DD4" w16cid:durableId="21938C3C"/>
  <w16cid:commentId w16cid:paraId="361D6009" w16cid:durableId="21938DB9"/>
  <w16cid:commentId w16cid:paraId="0DA0E326" w16cid:durableId="21938E81"/>
  <w16cid:commentId w16cid:paraId="7858B0FA" w16cid:durableId="219A4A48"/>
  <w16cid:commentId w16cid:paraId="0E31E460" w16cid:durableId="21938F8E"/>
  <w16cid:commentId w16cid:paraId="3AD3AC1F" w16cid:durableId="219A4D7D"/>
  <w16cid:commentId w16cid:paraId="2D17A300" w16cid:durableId="219393CB"/>
  <w16cid:commentId w16cid:paraId="3B53600D" w16cid:durableId="219397AA"/>
  <w16cid:commentId w16cid:paraId="245F5D4B" w16cid:durableId="219A4DD6"/>
  <w16cid:commentId w16cid:paraId="0AA50CD6" w16cid:durableId="219A4E04"/>
  <w16cid:commentId w16cid:paraId="6F92D0F3" w16cid:durableId="219397F2"/>
  <w16cid:commentId w16cid:paraId="6AEB7726" w16cid:durableId="21939879"/>
  <w16cid:commentId w16cid:paraId="25D2D5DA" w16cid:durableId="21939972"/>
  <w16cid:commentId w16cid:paraId="72CC1009" w16cid:durableId="21939988"/>
  <w16cid:commentId w16cid:paraId="606305AE" w16cid:durableId="219A4E27"/>
  <w16cid:commentId w16cid:paraId="789082C5" w16cid:durableId="219399BD"/>
  <w16cid:commentId w16cid:paraId="6B3B6F48" w16cid:durableId="21939A17"/>
  <w16cid:commentId w16cid:paraId="41BB2CB3" w16cid:durableId="21939C0C"/>
  <w16cid:commentId w16cid:paraId="2D9EFA6A" w16cid:durableId="21939BD0"/>
  <w16cid:commentId w16cid:paraId="6CEC7EA9" w16cid:durableId="21939E00"/>
  <w16cid:commentId w16cid:paraId="2ABE9A86" w16cid:durableId="21939E57"/>
  <w16cid:commentId w16cid:paraId="320B0A1B" w16cid:durableId="21939ED7"/>
  <w16cid:commentId w16cid:paraId="7C07F33F" w16cid:durableId="21939F4A"/>
  <w16cid:commentId w16cid:paraId="13B529C6" w16cid:durableId="21939FCD"/>
  <w16cid:commentId w16cid:paraId="6BE44272" w16cid:durableId="2193A00C"/>
  <w16cid:commentId w16cid:paraId="6DB3ADBF" w16cid:durableId="2193A075"/>
  <w16cid:commentId w16cid:paraId="0EB7C4E5" w16cid:durableId="2193A0A1"/>
  <w16cid:commentId w16cid:paraId="538866CD" w16cid:durableId="2193A5C3"/>
  <w16cid:commentId w16cid:paraId="44233D41" w16cid:durableId="2193A625"/>
  <w16cid:commentId w16cid:paraId="3362901A" w16cid:durableId="2193A693"/>
  <w16cid:commentId w16cid:paraId="3D3A8553" w16cid:durableId="2193A6DC"/>
  <w16cid:commentId w16cid:paraId="080A8544" w16cid:durableId="2193A71D"/>
  <w16cid:commentId w16cid:paraId="7C8F55E7" w16cid:durableId="2193A7E9"/>
  <w16cid:commentId w16cid:paraId="23824CCA" w16cid:durableId="2193A82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DD99BB" w14:textId="77777777" w:rsidR="00673EBC" w:rsidRDefault="00673EBC" w:rsidP="00F73593">
      <w:r>
        <w:separator/>
      </w:r>
    </w:p>
  </w:endnote>
  <w:endnote w:type="continuationSeparator" w:id="0">
    <w:p w14:paraId="7E6ED45A" w14:textId="77777777" w:rsidR="00673EBC" w:rsidRDefault="00673EBC" w:rsidP="00F73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MT">
    <w:altName w:val="Arial Unicode MS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6123484"/>
      <w:docPartObj>
        <w:docPartGallery w:val="Page Numbers (Bottom of Page)"/>
        <w:docPartUnique/>
      </w:docPartObj>
    </w:sdtPr>
    <w:sdtEndPr/>
    <w:sdtContent>
      <w:p w14:paraId="3BE3083F" w14:textId="77777777" w:rsidR="0010499C" w:rsidRDefault="0010499C" w:rsidP="00D04E85">
        <w:pPr>
          <w:pStyle w:val="a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51AA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33211901"/>
      <w:docPartObj>
        <w:docPartGallery w:val="Page Numbers (Bottom of Page)"/>
        <w:docPartUnique/>
      </w:docPartObj>
    </w:sdtPr>
    <w:sdtEndPr/>
    <w:sdtContent>
      <w:p w14:paraId="11C70219" w14:textId="77777777" w:rsidR="0010499C" w:rsidRDefault="0010499C" w:rsidP="00D04E8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51AA" w:rsidRPr="003551AA">
          <w:rPr>
            <w:noProof/>
            <w:lang w:val="ru-RU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3126DF" w14:textId="77777777" w:rsidR="00673EBC" w:rsidRDefault="00673EBC" w:rsidP="00F73593">
      <w:r>
        <w:separator/>
      </w:r>
    </w:p>
  </w:footnote>
  <w:footnote w:type="continuationSeparator" w:id="0">
    <w:p w14:paraId="05427E22" w14:textId="77777777" w:rsidR="00673EBC" w:rsidRDefault="00673EBC" w:rsidP="00F7359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13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542"/>
      <w:gridCol w:w="7015"/>
    </w:tblGrid>
    <w:tr w:rsidR="0010499C" w:rsidRPr="003551AA" w14:paraId="287977B9" w14:textId="77777777" w:rsidTr="00A466B0">
      <w:trPr>
        <w:trHeight w:val="848"/>
        <w:jc w:val="center"/>
      </w:trPr>
      <w:tc>
        <w:tcPr>
          <w:tcW w:w="1330" w:type="pct"/>
          <w:vAlign w:val="center"/>
        </w:tcPr>
        <w:p w14:paraId="6CBB5693" w14:textId="77777777" w:rsidR="0010499C" w:rsidRPr="000F7DF4" w:rsidRDefault="0010499C" w:rsidP="00F83674">
          <w:pPr>
            <w:pStyle w:val="a8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F7DF4">
            <w:rPr>
              <w:rFonts w:ascii="Arial" w:hAnsi="Arial" w:cs="Arial"/>
              <w:b/>
              <w:sz w:val="20"/>
              <w:szCs w:val="20"/>
            </w:rPr>
            <w:tab/>
          </w:r>
          <w:r>
            <w:rPr>
              <w:rFonts w:ascii="Arial" w:hAnsi="Arial" w:cs="Arial"/>
              <w:noProof/>
              <w:sz w:val="20"/>
              <w:szCs w:val="20"/>
              <w:lang w:val="ru-RU" w:eastAsia="ru-RU"/>
            </w:rPr>
            <w:drawing>
              <wp:anchor distT="0" distB="0" distL="114300" distR="114300" simplePos="0" relativeHeight="251662336" behindDoc="0" locked="0" layoutInCell="1" allowOverlap="1" wp14:anchorId="4EF6ED97" wp14:editId="72059E8E">
                <wp:simplePos x="0" y="0"/>
                <wp:positionH relativeFrom="column">
                  <wp:posOffset>403225</wp:posOffset>
                </wp:positionH>
                <wp:positionV relativeFrom="paragraph">
                  <wp:posOffset>3810</wp:posOffset>
                </wp:positionV>
                <wp:extent cx="962025" cy="438150"/>
                <wp:effectExtent l="19050" t="0" r="9525" b="0"/>
                <wp:wrapSquare wrapText="bothSides"/>
                <wp:docPr id="72" name="Picture 1" descr="logo ArcelorMit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ArcelorMit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14:paraId="69F542AE" w14:textId="77777777" w:rsidR="0010499C" w:rsidRPr="000F7DF4" w:rsidRDefault="0010499C" w:rsidP="00F83674">
          <w:pPr>
            <w:pStyle w:val="a8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670" w:type="pct"/>
          <w:vAlign w:val="center"/>
        </w:tcPr>
        <w:p w14:paraId="010C0207" w14:textId="77777777" w:rsidR="0010499C" w:rsidRDefault="0010499C" w:rsidP="00F83674">
          <w:pPr>
            <w:pStyle w:val="a8"/>
            <w:ind w:left="-158"/>
            <w:jc w:val="center"/>
            <w:rPr>
              <w:rFonts w:ascii="Arial" w:hAnsi="Arial" w:cs="Arial"/>
              <w:sz w:val="18"/>
              <w:szCs w:val="20"/>
              <w:lang w:val="ru-RU"/>
            </w:rPr>
          </w:pPr>
          <w:r>
            <w:rPr>
              <w:rFonts w:ascii="Arial" w:hAnsi="Arial" w:cs="Arial"/>
              <w:sz w:val="18"/>
              <w:szCs w:val="20"/>
              <w:lang w:val="ru-RU"/>
            </w:rPr>
            <w:t>Технические требования</w:t>
          </w:r>
        </w:p>
        <w:p w14:paraId="44B680D6" w14:textId="77777777" w:rsidR="0010499C" w:rsidRPr="000F01E3" w:rsidRDefault="0010499C" w:rsidP="00F83674">
          <w:pPr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 w:rsidRPr="00C609AF">
            <w:rPr>
              <w:rFonts w:ascii="Arial" w:hAnsi="Arial" w:cs="Arial"/>
              <w:sz w:val="16"/>
              <w:szCs w:val="16"/>
              <w:lang w:val="ru-RU"/>
            </w:rPr>
            <w:t>«</w:t>
          </w:r>
          <w:r w:rsidRPr="001A2B58">
            <w:rPr>
              <w:rFonts w:ascii="Arial" w:hAnsi="Arial" w:cs="Arial"/>
              <w:sz w:val="16"/>
              <w:szCs w:val="16"/>
              <w:lang w:val="ru-RU"/>
            </w:rPr>
            <w:t>ПАО "</w:t>
          </w:r>
          <w:proofErr w:type="spellStart"/>
          <w:r w:rsidRPr="001A2B58">
            <w:rPr>
              <w:rFonts w:ascii="Arial" w:hAnsi="Arial" w:cs="Arial"/>
              <w:sz w:val="16"/>
              <w:szCs w:val="16"/>
              <w:lang w:val="ru-RU"/>
            </w:rPr>
            <w:t>АрселорМиттал</w:t>
          </w:r>
          <w:proofErr w:type="spellEnd"/>
          <w:r w:rsidRPr="001A2B58">
            <w:rPr>
              <w:rFonts w:ascii="Arial" w:hAnsi="Arial" w:cs="Arial"/>
              <w:sz w:val="16"/>
              <w:szCs w:val="16"/>
              <w:lang w:val="ru-RU"/>
            </w:rPr>
            <w:t xml:space="preserve"> Кривой Рог". Информационно диспетчерская система учета железнодорожного транспорта на АМКР</w:t>
          </w:r>
          <w:r w:rsidRPr="00C609AF">
            <w:rPr>
              <w:rFonts w:ascii="Arial" w:hAnsi="Arial" w:cs="Arial"/>
              <w:sz w:val="16"/>
              <w:szCs w:val="16"/>
              <w:lang w:val="ru-RU"/>
            </w:rPr>
            <w:t>»</w:t>
          </w:r>
        </w:p>
      </w:tc>
    </w:tr>
  </w:tbl>
  <w:p w14:paraId="56F2BB50" w14:textId="77777777" w:rsidR="0010499C" w:rsidRPr="00F83674" w:rsidRDefault="0010499C">
    <w:pPr>
      <w:pStyle w:val="a8"/>
      <w:rPr>
        <w:lang w:val="ru-RU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13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542"/>
      <w:gridCol w:w="7015"/>
    </w:tblGrid>
    <w:tr w:rsidR="0010499C" w:rsidRPr="003551AA" w14:paraId="22CA463A" w14:textId="77777777" w:rsidTr="00D04E85">
      <w:trPr>
        <w:trHeight w:val="848"/>
        <w:jc w:val="center"/>
      </w:trPr>
      <w:tc>
        <w:tcPr>
          <w:tcW w:w="1330" w:type="pct"/>
          <w:vAlign w:val="center"/>
        </w:tcPr>
        <w:p w14:paraId="5AEB40CD" w14:textId="77777777" w:rsidR="0010499C" w:rsidRPr="000F7DF4" w:rsidRDefault="0010499C" w:rsidP="00D04E85">
          <w:pPr>
            <w:pStyle w:val="a8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F7DF4">
            <w:rPr>
              <w:rFonts w:ascii="Arial" w:hAnsi="Arial" w:cs="Arial"/>
              <w:b/>
              <w:sz w:val="20"/>
              <w:szCs w:val="20"/>
            </w:rPr>
            <w:tab/>
          </w:r>
          <w:r>
            <w:rPr>
              <w:rFonts w:ascii="Arial" w:hAnsi="Arial" w:cs="Arial"/>
              <w:noProof/>
              <w:sz w:val="20"/>
              <w:szCs w:val="20"/>
              <w:lang w:val="ru-RU" w:eastAsia="ru-RU"/>
            </w:rPr>
            <w:drawing>
              <wp:anchor distT="0" distB="0" distL="114300" distR="114300" simplePos="0" relativeHeight="251660288" behindDoc="0" locked="0" layoutInCell="1" allowOverlap="1" wp14:anchorId="5CA0B295" wp14:editId="1BEFE7DB">
                <wp:simplePos x="0" y="0"/>
                <wp:positionH relativeFrom="column">
                  <wp:posOffset>403225</wp:posOffset>
                </wp:positionH>
                <wp:positionV relativeFrom="paragraph">
                  <wp:posOffset>3810</wp:posOffset>
                </wp:positionV>
                <wp:extent cx="962025" cy="438150"/>
                <wp:effectExtent l="19050" t="0" r="9525" b="0"/>
                <wp:wrapSquare wrapText="bothSides"/>
                <wp:docPr id="73" name="Picture 1" descr="logo ArcelorMit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ArcelorMit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14:paraId="0E21E99E" w14:textId="77777777" w:rsidR="0010499C" w:rsidRPr="000F7DF4" w:rsidRDefault="0010499C" w:rsidP="00D04E85">
          <w:pPr>
            <w:pStyle w:val="a8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670" w:type="pct"/>
          <w:vAlign w:val="center"/>
        </w:tcPr>
        <w:p w14:paraId="460C1084" w14:textId="77777777" w:rsidR="0010499C" w:rsidRDefault="0010499C" w:rsidP="00D04E85">
          <w:pPr>
            <w:pStyle w:val="a8"/>
            <w:ind w:left="-158"/>
            <w:jc w:val="center"/>
            <w:rPr>
              <w:rFonts w:ascii="Arial" w:hAnsi="Arial" w:cs="Arial"/>
              <w:sz w:val="18"/>
              <w:szCs w:val="20"/>
              <w:lang w:val="ru-RU"/>
            </w:rPr>
          </w:pPr>
          <w:r>
            <w:rPr>
              <w:rFonts w:ascii="Arial" w:hAnsi="Arial" w:cs="Arial"/>
              <w:sz w:val="18"/>
              <w:szCs w:val="20"/>
              <w:lang w:val="ru-RU"/>
            </w:rPr>
            <w:t>Технические требования</w:t>
          </w:r>
        </w:p>
        <w:p w14:paraId="57E261AE" w14:textId="77777777" w:rsidR="0010499C" w:rsidRPr="000F01E3" w:rsidRDefault="0010499C" w:rsidP="00D04E85">
          <w:pPr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 w:rsidRPr="00C609AF">
            <w:rPr>
              <w:rFonts w:ascii="Arial" w:hAnsi="Arial" w:cs="Arial"/>
              <w:sz w:val="16"/>
              <w:szCs w:val="16"/>
              <w:lang w:val="ru-RU"/>
            </w:rPr>
            <w:t>«</w:t>
          </w:r>
          <w:r w:rsidRPr="001A2B58">
            <w:rPr>
              <w:rFonts w:ascii="Arial" w:hAnsi="Arial" w:cs="Arial"/>
              <w:sz w:val="16"/>
              <w:szCs w:val="16"/>
              <w:lang w:val="ru-RU"/>
            </w:rPr>
            <w:t>ПАО "</w:t>
          </w:r>
          <w:proofErr w:type="spellStart"/>
          <w:r w:rsidRPr="001A2B58">
            <w:rPr>
              <w:rFonts w:ascii="Arial" w:hAnsi="Arial" w:cs="Arial"/>
              <w:sz w:val="16"/>
              <w:szCs w:val="16"/>
              <w:lang w:val="ru-RU"/>
            </w:rPr>
            <w:t>АрселорМиттал</w:t>
          </w:r>
          <w:proofErr w:type="spellEnd"/>
          <w:r w:rsidRPr="001A2B58">
            <w:rPr>
              <w:rFonts w:ascii="Arial" w:hAnsi="Arial" w:cs="Arial"/>
              <w:sz w:val="16"/>
              <w:szCs w:val="16"/>
              <w:lang w:val="ru-RU"/>
            </w:rPr>
            <w:t xml:space="preserve"> Кривой Рог". Информационно диспетчерская система учета железнодорожного транспорта на АМКР</w:t>
          </w:r>
        </w:p>
      </w:tc>
    </w:tr>
  </w:tbl>
  <w:p w14:paraId="44F4D5C5" w14:textId="77777777" w:rsidR="0010499C" w:rsidRPr="00855733" w:rsidRDefault="0010499C" w:rsidP="00D04E85">
    <w:pPr>
      <w:pStyle w:val="a8"/>
      <w:rPr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00598"/>
    <w:multiLevelType w:val="multilevel"/>
    <w:tmpl w:val="A062387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18923A3"/>
    <w:multiLevelType w:val="hybridMultilevel"/>
    <w:tmpl w:val="AD20173A"/>
    <w:lvl w:ilvl="0" w:tplc="F58CB286">
      <w:start w:val="1"/>
      <w:numFmt w:val="bullet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pStyle w:val="2-007"/>
      <w:lvlText w:val="o"/>
      <w:lvlJc w:val="left"/>
      <w:pPr>
        <w:tabs>
          <w:tab w:val="num" w:pos="2040"/>
        </w:tabs>
        <w:ind w:left="2040" w:hanging="360"/>
      </w:pPr>
      <w:rPr>
        <w:rFonts w:ascii="Courier New" w:hAnsi="Courier New" w:cs="Courier New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bullet"/>
      <w:lvlText w:val="o"/>
      <w:lvlJc w:val="left"/>
      <w:pPr>
        <w:tabs>
          <w:tab w:val="num" w:pos="4200"/>
        </w:tabs>
        <w:ind w:left="4200" w:hanging="360"/>
      </w:pPr>
      <w:rPr>
        <w:rFonts w:ascii="Courier New" w:hAnsi="Courier New" w:cs="Courier New" w:hint="default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F82456"/>
    <w:multiLevelType w:val="multilevel"/>
    <w:tmpl w:val="77DCCE8E"/>
    <w:lvl w:ilvl="0">
      <w:start w:val="6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78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576" w:hanging="780"/>
      </w:pPr>
      <w:rPr>
        <w:rFonts w:hint="default"/>
      </w:rPr>
    </w:lvl>
    <w:lvl w:ilvl="3">
      <w:start w:val="13"/>
      <w:numFmt w:val="decimal"/>
      <w:lvlText w:val="%1.%2.%3.%4"/>
      <w:lvlJc w:val="left"/>
      <w:pPr>
        <w:ind w:left="3474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3" w15:restartNumberingAfterBreak="0">
    <w:nsid w:val="098443E7"/>
    <w:multiLevelType w:val="multilevel"/>
    <w:tmpl w:val="91CE3474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AEE05D4"/>
    <w:multiLevelType w:val="hybridMultilevel"/>
    <w:tmpl w:val="BB08C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E603C"/>
    <w:multiLevelType w:val="hybridMultilevel"/>
    <w:tmpl w:val="35845B4C"/>
    <w:lvl w:ilvl="0" w:tplc="62B88128">
      <w:start w:val="2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787A7E"/>
    <w:multiLevelType w:val="hybridMultilevel"/>
    <w:tmpl w:val="CDCEF356"/>
    <w:lvl w:ilvl="0" w:tplc="C6F05D6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9250E"/>
    <w:multiLevelType w:val="multilevel"/>
    <w:tmpl w:val="8FCCFE2C"/>
    <w:lvl w:ilvl="0">
      <w:start w:val="6"/>
      <w:numFmt w:val="decimal"/>
      <w:lvlText w:val="%1"/>
      <w:lvlJc w:val="left"/>
      <w:pPr>
        <w:ind w:left="660" w:hanging="660"/>
      </w:pPr>
      <w:rPr>
        <w:rFonts w:cs="Times New Roman" w:hint="default"/>
        <w:i/>
        <w:color w:val="5B9BD5" w:themeColor="accent1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cs="Times New Roman" w:hint="default"/>
        <w:i/>
        <w:color w:val="5B9BD5" w:themeColor="accent1"/>
      </w:rPr>
    </w:lvl>
    <w:lvl w:ilvl="2">
      <w:start w:val="4"/>
      <w:numFmt w:val="decimal"/>
      <w:lvlText w:val="%1.%2.%3"/>
      <w:lvlJc w:val="left"/>
      <w:pPr>
        <w:ind w:left="2516" w:hanging="720"/>
      </w:pPr>
      <w:rPr>
        <w:rFonts w:cs="Times New Roman" w:hint="default"/>
        <w:b/>
        <w:i w:val="0"/>
        <w:color w:val="auto"/>
      </w:rPr>
    </w:lvl>
    <w:lvl w:ilvl="3">
      <w:start w:val="9"/>
      <w:numFmt w:val="decimal"/>
      <w:lvlText w:val="%1.%2.%3.%4"/>
      <w:lvlJc w:val="left"/>
      <w:pPr>
        <w:ind w:left="3414" w:hanging="720"/>
      </w:pPr>
      <w:rPr>
        <w:rFonts w:cs="Times New Roman" w:hint="default"/>
        <w:b/>
        <w:i w:val="0"/>
        <w:color w:val="auto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cs="Times New Roman" w:hint="default"/>
        <w:i/>
        <w:color w:val="5B9BD5" w:themeColor="accent1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cs="Times New Roman" w:hint="default"/>
        <w:i/>
        <w:color w:val="5B9BD5" w:themeColor="accent1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cs="Times New Roman" w:hint="default"/>
        <w:i/>
        <w:color w:val="5B9BD5" w:themeColor="accent1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cs="Times New Roman" w:hint="default"/>
        <w:i/>
        <w:color w:val="5B9BD5" w:themeColor="accent1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cs="Times New Roman" w:hint="default"/>
        <w:i/>
        <w:color w:val="5B9BD5" w:themeColor="accent1"/>
      </w:rPr>
    </w:lvl>
  </w:abstractNum>
  <w:abstractNum w:abstractNumId="8" w15:restartNumberingAfterBreak="0">
    <w:nsid w:val="19E22C47"/>
    <w:multiLevelType w:val="multilevel"/>
    <w:tmpl w:val="C79E996E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516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9" w15:restartNumberingAfterBreak="0">
    <w:nsid w:val="1BEA078E"/>
    <w:multiLevelType w:val="hybridMultilevel"/>
    <w:tmpl w:val="195E8F2C"/>
    <w:lvl w:ilvl="0" w:tplc="0419000B">
      <w:start w:val="1"/>
      <w:numFmt w:val="bullet"/>
      <w:lvlText w:val=""/>
      <w:lvlJc w:val="left"/>
      <w:pPr>
        <w:ind w:left="179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0" w15:restartNumberingAfterBreak="0">
    <w:nsid w:val="1DF87698"/>
    <w:multiLevelType w:val="multilevel"/>
    <w:tmpl w:val="EB7EE24C"/>
    <w:lvl w:ilvl="0">
      <w:start w:val="6"/>
      <w:numFmt w:val="decimal"/>
      <w:lvlText w:val="%1"/>
      <w:lvlJc w:val="left"/>
      <w:pPr>
        <w:ind w:left="900" w:hanging="900"/>
      </w:pPr>
      <w:rPr>
        <w:rFonts w:ascii="Bookman Old Style" w:hAnsi="Bookman Old Style" w:hint="default"/>
        <w:i w:val="0"/>
      </w:rPr>
    </w:lvl>
    <w:lvl w:ilvl="1">
      <w:start w:val="1"/>
      <w:numFmt w:val="decimal"/>
      <w:lvlText w:val="%1.%2"/>
      <w:lvlJc w:val="left"/>
      <w:pPr>
        <w:ind w:left="1042" w:hanging="900"/>
      </w:pPr>
      <w:rPr>
        <w:rFonts w:ascii="Bookman Old Style" w:hAnsi="Bookman Old Style" w:hint="default"/>
        <w:i w:val="0"/>
      </w:rPr>
    </w:lvl>
    <w:lvl w:ilvl="2">
      <w:start w:val="4"/>
      <w:numFmt w:val="decimal"/>
      <w:lvlText w:val="%1.%2.%3"/>
      <w:lvlJc w:val="left"/>
      <w:pPr>
        <w:ind w:left="1184" w:hanging="900"/>
      </w:pPr>
      <w:rPr>
        <w:rFonts w:ascii="Bookman Old Style" w:hAnsi="Bookman Old Style" w:hint="default"/>
        <w:i w:val="0"/>
      </w:rPr>
    </w:lvl>
    <w:lvl w:ilvl="3">
      <w:start w:val="14"/>
      <w:numFmt w:val="decimal"/>
      <w:lvlText w:val="%1.%2.%3.%4"/>
      <w:lvlJc w:val="left"/>
      <w:pPr>
        <w:ind w:left="1326" w:hanging="900"/>
      </w:pPr>
      <w:rPr>
        <w:rFonts w:ascii="Bookman Old Style" w:hAnsi="Bookman Old Style" w:hint="default"/>
        <w:i w:val="0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Bookman Old Style" w:hAnsi="Bookman Old Style" w:hint="default"/>
        <w:i w:val="0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ascii="Bookman Old Style" w:hAnsi="Bookman Old Style" w:hint="default"/>
        <w:i w:val="0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Bookman Old Style" w:hAnsi="Bookman Old Style" w:hint="default"/>
        <w:i w:val="0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ascii="Bookman Old Style" w:hAnsi="Bookman Old Style" w:hint="default"/>
        <w:i w:val="0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Bookman Old Style" w:hAnsi="Bookman Old Style" w:hint="default"/>
        <w:i w:val="0"/>
      </w:rPr>
    </w:lvl>
  </w:abstractNum>
  <w:abstractNum w:abstractNumId="11" w15:restartNumberingAfterBreak="0">
    <w:nsid w:val="1F140C81"/>
    <w:multiLevelType w:val="hybridMultilevel"/>
    <w:tmpl w:val="BEE84A0E"/>
    <w:lvl w:ilvl="0" w:tplc="04190001">
      <w:start w:val="1"/>
      <w:numFmt w:val="bullet"/>
      <w:pStyle w:val="1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pStyle w:val="204207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pStyle w:val="3044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2" w15:restartNumberingAfterBreak="0">
    <w:nsid w:val="1FB21D75"/>
    <w:multiLevelType w:val="multilevel"/>
    <w:tmpl w:val="8AAC489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63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3926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552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0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66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624" w:hanging="1800"/>
      </w:pPr>
      <w:rPr>
        <w:rFonts w:hint="default"/>
      </w:rPr>
    </w:lvl>
  </w:abstractNum>
  <w:abstractNum w:abstractNumId="13" w15:restartNumberingAfterBreak="0">
    <w:nsid w:val="20371F6E"/>
    <w:multiLevelType w:val="multilevel"/>
    <w:tmpl w:val="CC3492B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0732323"/>
    <w:multiLevelType w:val="hybridMultilevel"/>
    <w:tmpl w:val="050274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0982EB1"/>
    <w:multiLevelType w:val="multilevel"/>
    <w:tmpl w:val="02524A3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5AA2F13"/>
    <w:multiLevelType w:val="multilevel"/>
    <w:tmpl w:val="459010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68D19B0"/>
    <w:multiLevelType w:val="hybridMultilevel"/>
    <w:tmpl w:val="9AFA14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280F0897"/>
    <w:multiLevelType w:val="multilevel"/>
    <w:tmpl w:val="72049F8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36" w:hanging="1800"/>
      </w:pPr>
      <w:rPr>
        <w:rFonts w:hint="default"/>
      </w:rPr>
    </w:lvl>
  </w:abstractNum>
  <w:abstractNum w:abstractNumId="19" w15:restartNumberingAfterBreak="0">
    <w:nsid w:val="2F3B254C"/>
    <w:multiLevelType w:val="multilevel"/>
    <w:tmpl w:val="1960EB6C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09B710D"/>
    <w:multiLevelType w:val="hybridMultilevel"/>
    <w:tmpl w:val="B0EA8594"/>
    <w:lvl w:ilvl="0" w:tplc="85EAC8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8C451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749F7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0E83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4E1A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8CDDA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CABE2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9A0E5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DAA9D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5210AF"/>
    <w:multiLevelType w:val="multilevel"/>
    <w:tmpl w:val="72049F8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36" w:hanging="1800"/>
      </w:pPr>
      <w:rPr>
        <w:rFonts w:hint="default"/>
      </w:rPr>
    </w:lvl>
  </w:abstractNum>
  <w:abstractNum w:abstractNumId="22" w15:restartNumberingAfterBreak="0">
    <w:nsid w:val="37015A19"/>
    <w:multiLevelType w:val="hybridMultilevel"/>
    <w:tmpl w:val="6D2E12E2"/>
    <w:lvl w:ilvl="0" w:tplc="1AEC121E">
      <w:start w:val="1"/>
      <w:numFmt w:val="bullet"/>
      <w:lvlText w:val=""/>
      <w:lvlJc w:val="left"/>
      <w:pPr>
        <w:tabs>
          <w:tab w:val="num" w:pos="283"/>
        </w:tabs>
        <w:ind w:left="283" w:hanging="28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986"/>
        </w:tabs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706"/>
        </w:tabs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426"/>
        </w:tabs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146"/>
        </w:tabs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866"/>
        </w:tabs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586"/>
        </w:tabs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306"/>
        </w:tabs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026"/>
        </w:tabs>
        <w:ind w:left="6026" w:hanging="180"/>
      </w:pPr>
    </w:lvl>
  </w:abstractNum>
  <w:abstractNum w:abstractNumId="23" w15:restartNumberingAfterBreak="0">
    <w:nsid w:val="38585886"/>
    <w:multiLevelType w:val="hybridMultilevel"/>
    <w:tmpl w:val="DB12FF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391352"/>
    <w:multiLevelType w:val="multilevel"/>
    <w:tmpl w:val="A874E188"/>
    <w:lvl w:ilvl="0">
      <w:start w:val="6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947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34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6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5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576" w:hanging="1800"/>
      </w:pPr>
      <w:rPr>
        <w:rFonts w:hint="default"/>
      </w:rPr>
    </w:lvl>
  </w:abstractNum>
  <w:abstractNum w:abstractNumId="25" w15:restartNumberingAfterBreak="0">
    <w:nsid w:val="42A2707B"/>
    <w:multiLevelType w:val="multilevel"/>
    <w:tmpl w:val="DD300BEE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33512B7"/>
    <w:multiLevelType w:val="hybridMultilevel"/>
    <w:tmpl w:val="416893A0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D7662052">
      <w:start w:val="1"/>
      <w:numFmt w:val="decimal"/>
      <w:lvlText w:val="%2)"/>
      <w:lvlJc w:val="left"/>
      <w:pPr>
        <w:ind w:left="1724" w:hanging="360"/>
      </w:pPr>
      <w:rPr>
        <w:rFonts w:ascii="Times New Roman" w:eastAsia="Times New Roman" w:hAnsi="Times New Roman" w:cs="Times New Roman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4814BD3"/>
    <w:multiLevelType w:val="multilevel"/>
    <w:tmpl w:val="5D4EE4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6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32" w:hanging="1800"/>
      </w:pPr>
      <w:rPr>
        <w:rFonts w:hint="default"/>
      </w:rPr>
    </w:lvl>
  </w:abstractNum>
  <w:abstractNum w:abstractNumId="28" w15:restartNumberingAfterBreak="0">
    <w:nsid w:val="45A17355"/>
    <w:multiLevelType w:val="multilevel"/>
    <w:tmpl w:val="260887E2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38" w:hanging="720"/>
      </w:pPr>
      <w:rPr>
        <w:rFonts w:hint="default"/>
        <w:b/>
        <w:i w:val="0"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29" w15:restartNumberingAfterBreak="0">
    <w:nsid w:val="48EF2E6A"/>
    <w:multiLevelType w:val="multilevel"/>
    <w:tmpl w:val="88E2C46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516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30" w15:restartNumberingAfterBreak="0">
    <w:nsid w:val="4B0968D2"/>
    <w:multiLevelType w:val="multilevel"/>
    <w:tmpl w:val="E0C22866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Cambria" w:hAnsi="Cambria" w:cs="Arial" w:hint="default"/>
        <w:b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4BD26C73"/>
    <w:multiLevelType w:val="hybridMultilevel"/>
    <w:tmpl w:val="A9E2D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813227"/>
    <w:multiLevelType w:val="multilevel"/>
    <w:tmpl w:val="72049F8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36" w:hanging="1800"/>
      </w:pPr>
      <w:rPr>
        <w:rFonts w:hint="default"/>
      </w:rPr>
    </w:lvl>
  </w:abstractNum>
  <w:abstractNum w:abstractNumId="33" w15:restartNumberingAfterBreak="0">
    <w:nsid w:val="57994281"/>
    <w:multiLevelType w:val="multilevel"/>
    <w:tmpl w:val="3CF86268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516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34" w15:restartNumberingAfterBreak="0">
    <w:nsid w:val="59B134A4"/>
    <w:multiLevelType w:val="hybridMultilevel"/>
    <w:tmpl w:val="0D9C6EBE"/>
    <w:lvl w:ilvl="0" w:tplc="0419000F">
      <w:start w:val="1"/>
      <w:numFmt w:val="decimal"/>
      <w:lvlText w:val="%1."/>
      <w:lvlJc w:val="left"/>
      <w:pPr>
        <w:tabs>
          <w:tab w:val="num" w:pos="812"/>
        </w:tabs>
        <w:ind w:left="812" w:hanging="360"/>
      </w:pPr>
    </w:lvl>
    <w:lvl w:ilvl="1" w:tplc="CB9C9C3E">
      <w:start w:val="1"/>
      <w:numFmt w:val="bullet"/>
      <w:lvlText w:val="–"/>
      <w:lvlJc w:val="left"/>
      <w:pPr>
        <w:tabs>
          <w:tab w:val="num" w:pos="567"/>
        </w:tabs>
        <w:ind w:left="567" w:hanging="283"/>
      </w:pPr>
      <w:rPr>
        <w:rFonts w:ascii="Times New Roman" w:hAnsi="Times New Roman" w:cs="Times New Roman" w:hint="default"/>
      </w:rPr>
    </w:lvl>
    <w:lvl w:ilvl="2" w:tplc="0ED8EB6A">
      <w:start w:val="1"/>
      <w:numFmt w:val="decimal"/>
      <w:lvlText w:val="%3)"/>
      <w:lvlJc w:val="left"/>
      <w:pPr>
        <w:tabs>
          <w:tab w:val="num" w:pos="1021"/>
        </w:tabs>
        <w:ind w:left="454" w:firstLine="0"/>
      </w:pPr>
      <w:rPr>
        <w:rFonts w:hint="default"/>
      </w:rPr>
    </w:lvl>
    <w:lvl w:ilvl="3" w:tplc="F3BC0938">
      <w:start w:val="5"/>
      <w:numFmt w:val="decimal"/>
      <w:lvlText w:val="%4"/>
      <w:lvlJc w:val="left"/>
      <w:pPr>
        <w:ind w:left="2972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92"/>
        </w:tabs>
        <w:ind w:left="369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12"/>
        </w:tabs>
        <w:ind w:left="441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32"/>
        </w:tabs>
        <w:ind w:left="513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52"/>
        </w:tabs>
        <w:ind w:left="585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72"/>
        </w:tabs>
        <w:ind w:left="6572" w:hanging="180"/>
      </w:pPr>
    </w:lvl>
  </w:abstractNum>
  <w:abstractNum w:abstractNumId="35" w15:restartNumberingAfterBreak="0">
    <w:nsid w:val="61071C2A"/>
    <w:multiLevelType w:val="multilevel"/>
    <w:tmpl w:val="645813D2"/>
    <w:lvl w:ilvl="0">
      <w:start w:val="6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1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6" w15:restartNumberingAfterBreak="0">
    <w:nsid w:val="62EB0C7D"/>
    <w:multiLevelType w:val="hybridMultilevel"/>
    <w:tmpl w:val="86FE2FE4"/>
    <w:lvl w:ilvl="0" w:tplc="82242E4C">
      <w:start w:val="1"/>
      <w:numFmt w:val="bullet"/>
      <w:lvlText w:val=""/>
      <w:lvlJc w:val="left"/>
      <w:pPr>
        <w:tabs>
          <w:tab w:val="num" w:pos="283"/>
        </w:tabs>
        <w:ind w:left="283" w:hanging="283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AC7F6A"/>
    <w:multiLevelType w:val="hybridMultilevel"/>
    <w:tmpl w:val="4A5E6BE0"/>
    <w:lvl w:ilvl="0" w:tplc="85EAC8F4">
      <w:start w:val="1"/>
      <w:numFmt w:val="bullet"/>
      <w:lvlText w:val="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</w:rPr>
    </w:lvl>
    <w:lvl w:ilvl="1" w:tplc="0422001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4B51B1"/>
    <w:multiLevelType w:val="hybridMultilevel"/>
    <w:tmpl w:val="DB12FF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A50B46"/>
    <w:multiLevelType w:val="hybridMultilevel"/>
    <w:tmpl w:val="16AAE25A"/>
    <w:lvl w:ilvl="0" w:tplc="0ED8EB6A">
      <w:start w:val="1"/>
      <w:numFmt w:val="decimal"/>
      <w:lvlText w:val="%1)"/>
      <w:lvlJc w:val="left"/>
      <w:pPr>
        <w:tabs>
          <w:tab w:val="num" w:pos="284"/>
        </w:tabs>
        <w:ind w:left="284" w:hanging="17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60E486B"/>
    <w:multiLevelType w:val="multilevel"/>
    <w:tmpl w:val="72049F84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36" w:hanging="1800"/>
      </w:pPr>
      <w:rPr>
        <w:rFonts w:hint="default"/>
      </w:rPr>
    </w:lvl>
  </w:abstractNum>
  <w:abstractNum w:abstractNumId="41" w15:restartNumberingAfterBreak="0">
    <w:nsid w:val="77D86175"/>
    <w:multiLevelType w:val="hybridMultilevel"/>
    <w:tmpl w:val="7C6847B4"/>
    <w:lvl w:ilvl="0" w:tplc="04190001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F4D66180">
      <w:start w:val="1"/>
      <w:numFmt w:val="decimal"/>
      <w:lvlText w:val="%2)"/>
      <w:lvlJc w:val="left"/>
      <w:pPr>
        <w:ind w:left="1894" w:hanging="360"/>
      </w:pPr>
      <w:rPr>
        <w:rFonts w:ascii="Times New Roman" w:eastAsia="Times New Roman" w:hAnsi="Times New Roman" w:cs="Times New Roman"/>
      </w:rPr>
    </w:lvl>
    <w:lvl w:ilvl="2" w:tplc="041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42" w15:restartNumberingAfterBreak="0">
    <w:nsid w:val="79810BA2"/>
    <w:multiLevelType w:val="multilevel"/>
    <w:tmpl w:val="260887E2"/>
    <w:lvl w:ilvl="0">
      <w:start w:val="6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8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38" w:hanging="720"/>
      </w:pPr>
      <w:rPr>
        <w:rFonts w:hint="default"/>
        <w:b/>
        <w:i w:val="0"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341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2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84" w:hanging="1800"/>
      </w:pPr>
      <w:rPr>
        <w:rFonts w:hint="default"/>
      </w:rPr>
    </w:lvl>
  </w:abstractNum>
  <w:abstractNum w:abstractNumId="43" w15:restartNumberingAfterBreak="0">
    <w:nsid w:val="7C97124F"/>
    <w:multiLevelType w:val="multilevel"/>
    <w:tmpl w:val="14264D58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83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39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2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0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66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624" w:hanging="1800"/>
      </w:pPr>
      <w:rPr>
        <w:rFonts w:hint="default"/>
      </w:rPr>
    </w:lvl>
  </w:abstractNum>
  <w:abstractNum w:abstractNumId="44" w15:restartNumberingAfterBreak="0">
    <w:nsid w:val="7CE47BE6"/>
    <w:multiLevelType w:val="multilevel"/>
    <w:tmpl w:val="1EB426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5" w15:restartNumberingAfterBreak="0">
    <w:nsid w:val="7F5F4434"/>
    <w:multiLevelType w:val="multilevel"/>
    <w:tmpl w:val="3D2AE800"/>
    <w:lvl w:ilvl="0">
      <w:start w:val="1"/>
      <w:numFmt w:val="decimal"/>
      <w:pStyle w:val="a"/>
      <w:lvlText w:val="%1"/>
      <w:lvlJc w:val="left"/>
      <w:pPr>
        <w:ind w:left="1146" w:hanging="360"/>
      </w:pPr>
      <w:rPr>
        <w:rFonts w:hint="default"/>
        <w:b/>
      </w:rPr>
    </w:lvl>
    <w:lvl w:ilvl="1">
      <w:start w:val="1"/>
      <w:numFmt w:val="decimal"/>
      <w:pStyle w:val="a0"/>
      <w:isLgl/>
      <w:lvlText w:val="%1.%2"/>
      <w:lvlJc w:val="left"/>
      <w:pPr>
        <w:ind w:left="396" w:hanging="39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isLgl/>
      <w:lvlText w:val="%1.%2.%3"/>
      <w:lvlJc w:val="left"/>
      <w:pPr>
        <w:ind w:left="1506" w:hanging="720"/>
      </w:pPr>
      <w:rPr>
        <w:rFonts w:hint="default"/>
        <w:b w:val="0"/>
        <w:color w:val="000000"/>
      </w:rPr>
    </w:lvl>
    <w:lvl w:ilvl="3">
      <w:start w:val="1"/>
      <w:numFmt w:val="decimal"/>
      <w:isLgl/>
      <w:lvlText w:val="%1.%2.%3.%4"/>
      <w:lvlJc w:val="left"/>
      <w:pPr>
        <w:ind w:left="1866" w:hanging="108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1866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2226" w:hanging="144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2226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2586" w:hanging="1800"/>
      </w:pPr>
      <w:rPr>
        <w:rFonts w:hint="default"/>
        <w:color w:val="000000"/>
      </w:rPr>
    </w:lvl>
  </w:abstractNum>
  <w:num w:numId="1">
    <w:abstractNumId w:val="16"/>
  </w:num>
  <w:num w:numId="2">
    <w:abstractNumId w:val="15"/>
  </w:num>
  <w:num w:numId="3">
    <w:abstractNumId w:val="11"/>
  </w:num>
  <w:num w:numId="4">
    <w:abstractNumId w:val="13"/>
  </w:num>
  <w:num w:numId="5">
    <w:abstractNumId w:val="14"/>
  </w:num>
  <w:num w:numId="6">
    <w:abstractNumId w:val="39"/>
  </w:num>
  <w:num w:numId="7">
    <w:abstractNumId w:val="30"/>
  </w:num>
  <w:num w:numId="8">
    <w:abstractNumId w:val="37"/>
  </w:num>
  <w:num w:numId="9">
    <w:abstractNumId w:val="36"/>
  </w:num>
  <w:num w:numId="10">
    <w:abstractNumId w:val="22"/>
  </w:num>
  <w:num w:numId="11">
    <w:abstractNumId w:val="34"/>
  </w:num>
  <w:num w:numId="12">
    <w:abstractNumId w:val="41"/>
  </w:num>
  <w:num w:numId="13">
    <w:abstractNumId w:val="38"/>
  </w:num>
  <w:num w:numId="14">
    <w:abstractNumId w:val="3"/>
  </w:num>
  <w:num w:numId="15">
    <w:abstractNumId w:val="35"/>
  </w:num>
  <w:num w:numId="16">
    <w:abstractNumId w:val="43"/>
  </w:num>
  <w:num w:numId="17">
    <w:abstractNumId w:val="12"/>
  </w:num>
  <w:num w:numId="18">
    <w:abstractNumId w:val="32"/>
  </w:num>
  <w:num w:numId="19">
    <w:abstractNumId w:val="40"/>
  </w:num>
  <w:num w:numId="20">
    <w:abstractNumId w:val="21"/>
  </w:num>
  <w:num w:numId="21">
    <w:abstractNumId w:val="18"/>
  </w:num>
  <w:num w:numId="22">
    <w:abstractNumId w:val="8"/>
  </w:num>
  <w:num w:numId="23">
    <w:abstractNumId w:val="45"/>
  </w:num>
  <w:num w:numId="24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5"/>
  </w:num>
  <w:num w:numId="26">
    <w:abstractNumId w:val="5"/>
  </w:num>
  <w:num w:numId="27">
    <w:abstractNumId w:val="9"/>
  </w:num>
  <w:num w:numId="28">
    <w:abstractNumId w:val="6"/>
  </w:num>
  <w:num w:numId="29">
    <w:abstractNumId w:val="20"/>
  </w:num>
  <w:num w:numId="30">
    <w:abstractNumId w:val="1"/>
  </w:num>
  <w:num w:numId="31">
    <w:abstractNumId w:val="26"/>
  </w:num>
  <w:num w:numId="3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</w:num>
  <w:num w:numId="34">
    <w:abstractNumId w:val="28"/>
  </w:num>
  <w:num w:numId="35">
    <w:abstractNumId w:val="17"/>
  </w:num>
  <w:num w:numId="36">
    <w:abstractNumId w:val="2"/>
  </w:num>
  <w:num w:numId="37">
    <w:abstractNumId w:val="23"/>
  </w:num>
  <w:num w:numId="38">
    <w:abstractNumId w:val="19"/>
  </w:num>
  <w:num w:numId="39">
    <w:abstractNumId w:val="24"/>
  </w:num>
  <w:num w:numId="40">
    <w:abstractNumId w:val="33"/>
  </w:num>
  <w:num w:numId="41">
    <w:abstractNumId w:val="29"/>
  </w:num>
  <w:num w:numId="42">
    <w:abstractNumId w:val="42"/>
  </w:num>
  <w:num w:numId="43">
    <w:abstractNumId w:val="44"/>
  </w:num>
  <w:num w:numId="44">
    <w:abstractNumId w:val="10"/>
  </w:num>
  <w:num w:numId="45">
    <w:abstractNumId w:val="27"/>
  </w:num>
  <w:num w:numId="46">
    <w:abstractNumId w:val="4"/>
  </w:num>
  <w:num w:numId="47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huba, Irina V">
    <w15:presenceInfo w15:providerId="AD" w15:userId="S-1-5-21-1567011825-2221179514-3766738458-172182"/>
  </w15:person>
  <w15:person w15:author="Tsemakh, Yelena Y">
    <w15:presenceInfo w15:providerId="AD" w15:userId="S::yelena.tsemakh@arcelormittal.com::4045e2d5-bc9f-42af-bdfc-52e511da1958"/>
  </w15:person>
  <w15:person w15:author="Stoycheva, Natalya V">
    <w15:presenceInfo w15:providerId="AD" w15:userId="S-1-5-21-1567011825-2221179514-3766738458-1087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6D6"/>
    <w:rsid w:val="00005E12"/>
    <w:rsid w:val="00043727"/>
    <w:rsid w:val="00045C03"/>
    <w:rsid w:val="00047003"/>
    <w:rsid w:val="00060F28"/>
    <w:rsid w:val="0006511E"/>
    <w:rsid w:val="00066426"/>
    <w:rsid w:val="00072AC4"/>
    <w:rsid w:val="00083829"/>
    <w:rsid w:val="00085FCC"/>
    <w:rsid w:val="000B0359"/>
    <w:rsid w:val="000B2F55"/>
    <w:rsid w:val="000C3E94"/>
    <w:rsid w:val="000C413A"/>
    <w:rsid w:val="000D36BF"/>
    <w:rsid w:val="000D58C0"/>
    <w:rsid w:val="000E7924"/>
    <w:rsid w:val="000F4298"/>
    <w:rsid w:val="000F4371"/>
    <w:rsid w:val="00103028"/>
    <w:rsid w:val="0010499C"/>
    <w:rsid w:val="00113437"/>
    <w:rsid w:val="00125189"/>
    <w:rsid w:val="001706F8"/>
    <w:rsid w:val="00177A64"/>
    <w:rsid w:val="001803AB"/>
    <w:rsid w:val="00193879"/>
    <w:rsid w:val="001A5A98"/>
    <w:rsid w:val="001C2B05"/>
    <w:rsid w:val="001D1B57"/>
    <w:rsid w:val="001E27D9"/>
    <w:rsid w:val="0021409C"/>
    <w:rsid w:val="00224B4A"/>
    <w:rsid w:val="00230C86"/>
    <w:rsid w:val="0023782B"/>
    <w:rsid w:val="00242D16"/>
    <w:rsid w:val="00254DBA"/>
    <w:rsid w:val="00255349"/>
    <w:rsid w:val="00267D06"/>
    <w:rsid w:val="00287518"/>
    <w:rsid w:val="002A211B"/>
    <w:rsid w:val="002D7D40"/>
    <w:rsid w:val="002E0D35"/>
    <w:rsid w:val="002E5794"/>
    <w:rsid w:val="00311848"/>
    <w:rsid w:val="003161F3"/>
    <w:rsid w:val="00334687"/>
    <w:rsid w:val="00336B9B"/>
    <w:rsid w:val="00346D8F"/>
    <w:rsid w:val="0035030D"/>
    <w:rsid w:val="003551AA"/>
    <w:rsid w:val="00356C34"/>
    <w:rsid w:val="00376CC4"/>
    <w:rsid w:val="003C1C95"/>
    <w:rsid w:val="003C7D69"/>
    <w:rsid w:val="003E1C72"/>
    <w:rsid w:val="003E7E3E"/>
    <w:rsid w:val="00410874"/>
    <w:rsid w:val="00412F6C"/>
    <w:rsid w:val="00425EF0"/>
    <w:rsid w:val="00442015"/>
    <w:rsid w:val="00450224"/>
    <w:rsid w:val="0045593C"/>
    <w:rsid w:val="00464437"/>
    <w:rsid w:val="004650B0"/>
    <w:rsid w:val="004730B2"/>
    <w:rsid w:val="004840BD"/>
    <w:rsid w:val="00486A22"/>
    <w:rsid w:val="00495826"/>
    <w:rsid w:val="004C0D6B"/>
    <w:rsid w:val="004C24B9"/>
    <w:rsid w:val="004F1734"/>
    <w:rsid w:val="00516BCA"/>
    <w:rsid w:val="0052360E"/>
    <w:rsid w:val="00525471"/>
    <w:rsid w:val="00576B24"/>
    <w:rsid w:val="005774C6"/>
    <w:rsid w:val="005B035C"/>
    <w:rsid w:val="005B1B0E"/>
    <w:rsid w:val="005C0FC3"/>
    <w:rsid w:val="005C3A57"/>
    <w:rsid w:val="005E2402"/>
    <w:rsid w:val="005F6437"/>
    <w:rsid w:val="00602430"/>
    <w:rsid w:val="0061592D"/>
    <w:rsid w:val="006170D0"/>
    <w:rsid w:val="0063194C"/>
    <w:rsid w:val="00673EBC"/>
    <w:rsid w:val="00691A45"/>
    <w:rsid w:val="00695584"/>
    <w:rsid w:val="006A5A0D"/>
    <w:rsid w:val="006B76D6"/>
    <w:rsid w:val="006E2929"/>
    <w:rsid w:val="006F7089"/>
    <w:rsid w:val="00701BCE"/>
    <w:rsid w:val="00717AEC"/>
    <w:rsid w:val="0073744D"/>
    <w:rsid w:val="0074057A"/>
    <w:rsid w:val="007416D7"/>
    <w:rsid w:val="007701B8"/>
    <w:rsid w:val="007743C6"/>
    <w:rsid w:val="00781A8D"/>
    <w:rsid w:val="00785DFE"/>
    <w:rsid w:val="00791A96"/>
    <w:rsid w:val="007B1F6A"/>
    <w:rsid w:val="007B2BB3"/>
    <w:rsid w:val="007D555E"/>
    <w:rsid w:val="007E1576"/>
    <w:rsid w:val="007E3AEC"/>
    <w:rsid w:val="007F6F73"/>
    <w:rsid w:val="008046E0"/>
    <w:rsid w:val="00812ED6"/>
    <w:rsid w:val="00831565"/>
    <w:rsid w:val="00832817"/>
    <w:rsid w:val="00836387"/>
    <w:rsid w:val="00837C48"/>
    <w:rsid w:val="00840866"/>
    <w:rsid w:val="00872A66"/>
    <w:rsid w:val="008873D7"/>
    <w:rsid w:val="008A3B18"/>
    <w:rsid w:val="008E7154"/>
    <w:rsid w:val="008F0F8B"/>
    <w:rsid w:val="00911BC1"/>
    <w:rsid w:val="00937606"/>
    <w:rsid w:val="00955E39"/>
    <w:rsid w:val="00966C24"/>
    <w:rsid w:val="00971669"/>
    <w:rsid w:val="009830E1"/>
    <w:rsid w:val="00991489"/>
    <w:rsid w:val="00997642"/>
    <w:rsid w:val="009A2804"/>
    <w:rsid w:val="009A6AA2"/>
    <w:rsid w:val="009D4278"/>
    <w:rsid w:val="009D7F6B"/>
    <w:rsid w:val="009E30C0"/>
    <w:rsid w:val="00A20034"/>
    <w:rsid w:val="00A2083E"/>
    <w:rsid w:val="00A2360F"/>
    <w:rsid w:val="00A340F7"/>
    <w:rsid w:val="00A342DC"/>
    <w:rsid w:val="00A466B0"/>
    <w:rsid w:val="00A543F6"/>
    <w:rsid w:val="00A548BC"/>
    <w:rsid w:val="00A54EB8"/>
    <w:rsid w:val="00A57D8A"/>
    <w:rsid w:val="00A72546"/>
    <w:rsid w:val="00A73C73"/>
    <w:rsid w:val="00A83854"/>
    <w:rsid w:val="00AB477A"/>
    <w:rsid w:val="00AE1C80"/>
    <w:rsid w:val="00AF3C44"/>
    <w:rsid w:val="00AF4DA5"/>
    <w:rsid w:val="00B103C6"/>
    <w:rsid w:val="00B12F68"/>
    <w:rsid w:val="00B14D89"/>
    <w:rsid w:val="00B1768C"/>
    <w:rsid w:val="00B360C3"/>
    <w:rsid w:val="00B54BF9"/>
    <w:rsid w:val="00B55884"/>
    <w:rsid w:val="00B80052"/>
    <w:rsid w:val="00B8212A"/>
    <w:rsid w:val="00B833FC"/>
    <w:rsid w:val="00B90686"/>
    <w:rsid w:val="00BA2177"/>
    <w:rsid w:val="00BA3274"/>
    <w:rsid w:val="00BB3CD9"/>
    <w:rsid w:val="00BC51AD"/>
    <w:rsid w:val="00BD409A"/>
    <w:rsid w:val="00BF0D36"/>
    <w:rsid w:val="00BF724B"/>
    <w:rsid w:val="00C06D79"/>
    <w:rsid w:val="00C1290C"/>
    <w:rsid w:val="00C1459D"/>
    <w:rsid w:val="00C14DF6"/>
    <w:rsid w:val="00C16AE8"/>
    <w:rsid w:val="00C415A4"/>
    <w:rsid w:val="00C427FC"/>
    <w:rsid w:val="00C453C7"/>
    <w:rsid w:val="00C45EFC"/>
    <w:rsid w:val="00C55197"/>
    <w:rsid w:val="00C56C86"/>
    <w:rsid w:val="00C620D9"/>
    <w:rsid w:val="00C6334F"/>
    <w:rsid w:val="00C67A80"/>
    <w:rsid w:val="00C878D7"/>
    <w:rsid w:val="00C9272F"/>
    <w:rsid w:val="00C9590B"/>
    <w:rsid w:val="00C95BDE"/>
    <w:rsid w:val="00CA2B83"/>
    <w:rsid w:val="00CA4491"/>
    <w:rsid w:val="00CB2C3E"/>
    <w:rsid w:val="00CC741D"/>
    <w:rsid w:val="00D04E85"/>
    <w:rsid w:val="00D10DFF"/>
    <w:rsid w:val="00D15E30"/>
    <w:rsid w:val="00D20926"/>
    <w:rsid w:val="00D3640A"/>
    <w:rsid w:val="00D57D9C"/>
    <w:rsid w:val="00D61260"/>
    <w:rsid w:val="00D6231A"/>
    <w:rsid w:val="00D765D0"/>
    <w:rsid w:val="00D77028"/>
    <w:rsid w:val="00D95D8B"/>
    <w:rsid w:val="00DA1E4A"/>
    <w:rsid w:val="00DB2DF2"/>
    <w:rsid w:val="00DD2437"/>
    <w:rsid w:val="00DD285D"/>
    <w:rsid w:val="00DD43F8"/>
    <w:rsid w:val="00DD6287"/>
    <w:rsid w:val="00DF2409"/>
    <w:rsid w:val="00E122AA"/>
    <w:rsid w:val="00E219AF"/>
    <w:rsid w:val="00E24463"/>
    <w:rsid w:val="00E3714E"/>
    <w:rsid w:val="00E5180D"/>
    <w:rsid w:val="00E57FA1"/>
    <w:rsid w:val="00E615C8"/>
    <w:rsid w:val="00E719C7"/>
    <w:rsid w:val="00E77082"/>
    <w:rsid w:val="00E837AB"/>
    <w:rsid w:val="00EA2718"/>
    <w:rsid w:val="00EA42C8"/>
    <w:rsid w:val="00EC080B"/>
    <w:rsid w:val="00ED78ED"/>
    <w:rsid w:val="00EE0765"/>
    <w:rsid w:val="00EF5ADA"/>
    <w:rsid w:val="00F116BE"/>
    <w:rsid w:val="00F24922"/>
    <w:rsid w:val="00F41057"/>
    <w:rsid w:val="00F45398"/>
    <w:rsid w:val="00F64A2C"/>
    <w:rsid w:val="00F73593"/>
    <w:rsid w:val="00F81F2B"/>
    <w:rsid w:val="00F83674"/>
    <w:rsid w:val="00F871F7"/>
    <w:rsid w:val="00F93FC0"/>
    <w:rsid w:val="00FA201F"/>
    <w:rsid w:val="00FA7B56"/>
    <w:rsid w:val="00FD1049"/>
    <w:rsid w:val="00FD517B"/>
    <w:rsid w:val="00FE365F"/>
    <w:rsid w:val="00FE3C6D"/>
    <w:rsid w:val="00FE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309E6F"/>
  <w15:chartTrackingRefBased/>
  <w15:docId w15:val="{14E15303-E2BD-48AE-922A-76583790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B76D6"/>
    <w:pPr>
      <w:spacing w:after="0" w:line="240" w:lineRule="auto"/>
    </w:pPr>
    <w:rPr>
      <w:rFonts w:eastAsia="Times New Roman" w:cs="Times New Roman"/>
      <w:sz w:val="24"/>
      <w:szCs w:val="24"/>
      <w:lang w:val="en-US" w:eastAsia="fr-FR"/>
    </w:rPr>
  </w:style>
  <w:style w:type="paragraph" w:styleId="10">
    <w:name w:val="heading 1"/>
    <w:basedOn w:val="a1"/>
    <w:next w:val="a1"/>
    <w:link w:val="11"/>
    <w:uiPriority w:val="9"/>
    <w:qFormat/>
    <w:rsid w:val="006B76D6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6B76D6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6B76D6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1"/>
    <w:next w:val="a1"/>
    <w:link w:val="40"/>
    <w:uiPriority w:val="9"/>
    <w:unhideWhenUsed/>
    <w:qFormat/>
    <w:rsid w:val="006B76D6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6B76D6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B76D6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B76D6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B76D6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B76D6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6B76D6"/>
    <w:rPr>
      <w:rFonts w:asciiTheme="majorHAnsi" w:eastAsiaTheme="majorEastAsia" w:hAnsiTheme="majorHAnsi" w:cstheme="majorBidi"/>
      <w:b/>
      <w:bCs/>
      <w:sz w:val="28"/>
      <w:szCs w:val="28"/>
      <w:lang w:val="en-US" w:eastAsia="fr-FR"/>
    </w:rPr>
  </w:style>
  <w:style w:type="character" w:customStyle="1" w:styleId="20">
    <w:name w:val="Заголовок 2 Знак"/>
    <w:basedOn w:val="a2"/>
    <w:link w:val="2"/>
    <w:uiPriority w:val="9"/>
    <w:rsid w:val="006B76D6"/>
    <w:rPr>
      <w:rFonts w:asciiTheme="majorHAnsi" w:eastAsiaTheme="majorEastAsia" w:hAnsiTheme="majorHAnsi" w:cstheme="majorBidi"/>
      <w:b/>
      <w:bCs/>
      <w:sz w:val="26"/>
      <w:szCs w:val="26"/>
      <w:lang w:val="en-US" w:eastAsia="fr-FR"/>
    </w:rPr>
  </w:style>
  <w:style w:type="character" w:customStyle="1" w:styleId="30">
    <w:name w:val="Заголовок 3 Знак"/>
    <w:basedOn w:val="a2"/>
    <w:link w:val="3"/>
    <w:uiPriority w:val="9"/>
    <w:rsid w:val="006B76D6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en-US" w:eastAsia="fr-FR"/>
    </w:rPr>
  </w:style>
  <w:style w:type="character" w:customStyle="1" w:styleId="40">
    <w:name w:val="Заголовок 4 Знак"/>
    <w:basedOn w:val="a2"/>
    <w:link w:val="4"/>
    <w:uiPriority w:val="9"/>
    <w:rsid w:val="006B76D6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val="en-US" w:eastAsia="fr-FR"/>
    </w:rPr>
  </w:style>
  <w:style w:type="character" w:customStyle="1" w:styleId="50">
    <w:name w:val="Заголовок 5 Знак"/>
    <w:basedOn w:val="a2"/>
    <w:link w:val="5"/>
    <w:uiPriority w:val="9"/>
    <w:semiHidden/>
    <w:rsid w:val="006B76D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fr-FR"/>
    </w:rPr>
  </w:style>
  <w:style w:type="character" w:customStyle="1" w:styleId="60">
    <w:name w:val="Заголовок 6 Знак"/>
    <w:basedOn w:val="a2"/>
    <w:link w:val="6"/>
    <w:uiPriority w:val="9"/>
    <w:semiHidden/>
    <w:rsid w:val="006B76D6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en-US" w:eastAsia="fr-FR"/>
    </w:rPr>
  </w:style>
  <w:style w:type="character" w:customStyle="1" w:styleId="70">
    <w:name w:val="Заголовок 7 Знак"/>
    <w:basedOn w:val="a2"/>
    <w:link w:val="7"/>
    <w:uiPriority w:val="9"/>
    <w:semiHidden/>
    <w:rsid w:val="006B76D6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n-US" w:eastAsia="fr-FR"/>
    </w:rPr>
  </w:style>
  <w:style w:type="character" w:customStyle="1" w:styleId="80">
    <w:name w:val="Заголовок 8 Знак"/>
    <w:basedOn w:val="a2"/>
    <w:link w:val="8"/>
    <w:uiPriority w:val="9"/>
    <w:semiHidden/>
    <w:rsid w:val="006B76D6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 w:eastAsia="fr-FR"/>
    </w:rPr>
  </w:style>
  <w:style w:type="character" w:customStyle="1" w:styleId="90">
    <w:name w:val="Заголовок 9 Знак"/>
    <w:basedOn w:val="a2"/>
    <w:link w:val="9"/>
    <w:uiPriority w:val="9"/>
    <w:semiHidden/>
    <w:rsid w:val="006B76D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eastAsia="fr-FR"/>
    </w:rPr>
  </w:style>
  <w:style w:type="paragraph" w:styleId="a5">
    <w:name w:val="List Paragraph"/>
    <w:basedOn w:val="a1"/>
    <w:link w:val="a6"/>
    <w:uiPriority w:val="34"/>
    <w:qFormat/>
    <w:rsid w:val="006B76D6"/>
    <w:pPr>
      <w:ind w:left="720"/>
    </w:pPr>
    <w:rPr>
      <w:rFonts w:ascii="Bookman Old Style" w:hAnsi="Bookman Old Style"/>
      <w:spacing w:val="10"/>
      <w:sz w:val="20"/>
      <w:szCs w:val="20"/>
    </w:rPr>
  </w:style>
  <w:style w:type="character" w:customStyle="1" w:styleId="a6">
    <w:name w:val="Абзац списка Знак"/>
    <w:link w:val="a5"/>
    <w:uiPriority w:val="34"/>
    <w:rsid w:val="006B76D6"/>
    <w:rPr>
      <w:rFonts w:ascii="Bookman Old Style" w:eastAsia="Times New Roman" w:hAnsi="Bookman Old Style" w:cs="Times New Roman"/>
      <w:spacing w:val="10"/>
      <w:sz w:val="20"/>
      <w:szCs w:val="20"/>
      <w:lang w:val="en-US" w:eastAsia="fr-FR"/>
    </w:rPr>
  </w:style>
  <w:style w:type="paragraph" w:styleId="21">
    <w:name w:val="Body Text 2"/>
    <w:basedOn w:val="a1"/>
    <w:link w:val="210"/>
    <w:uiPriority w:val="99"/>
    <w:unhideWhenUsed/>
    <w:rsid w:val="006B76D6"/>
    <w:pPr>
      <w:suppressAutoHyphens/>
      <w:spacing w:after="120" w:line="480" w:lineRule="auto"/>
      <w:ind w:left="993" w:hanging="284"/>
    </w:pPr>
    <w:rPr>
      <w:rFonts w:ascii="Calibri" w:hAnsi="Calibri"/>
      <w:sz w:val="22"/>
      <w:szCs w:val="22"/>
      <w:lang w:val="ru-RU" w:eastAsia="ar-SA"/>
    </w:rPr>
  </w:style>
  <w:style w:type="character" w:customStyle="1" w:styleId="210">
    <w:name w:val="Основной текст 2 Знак1"/>
    <w:basedOn w:val="a2"/>
    <w:link w:val="21"/>
    <w:uiPriority w:val="99"/>
    <w:rsid w:val="006B76D6"/>
    <w:rPr>
      <w:rFonts w:ascii="Calibri" w:eastAsia="Times New Roman" w:hAnsi="Calibri" w:cs="Times New Roman"/>
      <w:lang w:eastAsia="ar-SA"/>
    </w:rPr>
  </w:style>
  <w:style w:type="character" w:customStyle="1" w:styleId="22">
    <w:name w:val="Основной текст 2 Знак"/>
    <w:basedOn w:val="a2"/>
    <w:uiPriority w:val="99"/>
    <w:semiHidden/>
    <w:rsid w:val="006B76D6"/>
    <w:rPr>
      <w:rFonts w:eastAsia="Times New Roman" w:cs="Times New Roman"/>
      <w:sz w:val="24"/>
      <w:szCs w:val="24"/>
      <w:lang w:val="en-US" w:eastAsia="fr-FR"/>
    </w:rPr>
  </w:style>
  <w:style w:type="table" w:styleId="a7">
    <w:name w:val="Table Grid"/>
    <w:basedOn w:val="a3"/>
    <w:uiPriority w:val="59"/>
    <w:rsid w:val="006B76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тиль1"/>
    <w:basedOn w:val="a3"/>
    <w:uiPriority w:val="99"/>
    <w:rsid w:val="006B76D6"/>
    <w:pPr>
      <w:spacing w:after="0" w:line="240" w:lineRule="auto"/>
    </w:pPr>
    <w:tblPr/>
  </w:style>
  <w:style w:type="paragraph" w:styleId="a8">
    <w:name w:val="header"/>
    <w:basedOn w:val="a1"/>
    <w:link w:val="a9"/>
    <w:uiPriority w:val="99"/>
    <w:unhideWhenUsed/>
    <w:rsid w:val="0063194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2"/>
    <w:link w:val="a8"/>
    <w:uiPriority w:val="99"/>
    <w:rsid w:val="0063194C"/>
    <w:rPr>
      <w:rFonts w:eastAsia="Times New Roman" w:cs="Times New Roman"/>
      <w:sz w:val="24"/>
      <w:szCs w:val="24"/>
      <w:lang w:val="en-US" w:eastAsia="fr-FR"/>
    </w:rPr>
  </w:style>
  <w:style w:type="paragraph" w:styleId="aa">
    <w:name w:val="footer"/>
    <w:basedOn w:val="a1"/>
    <w:link w:val="ab"/>
    <w:uiPriority w:val="99"/>
    <w:unhideWhenUsed/>
    <w:rsid w:val="0063194C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2"/>
    <w:link w:val="aa"/>
    <w:uiPriority w:val="99"/>
    <w:rsid w:val="0063194C"/>
    <w:rPr>
      <w:rFonts w:eastAsia="Times New Roman" w:cs="Times New Roman"/>
      <w:sz w:val="24"/>
      <w:szCs w:val="24"/>
      <w:lang w:val="en-US" w:eastAsia="fr-FR"/>
    </w:rPr>
  </w:style>
  <w:style w:type="character" w:customStyle="1" w:styleId="ac">
    <w:name w:val="Текст выноски Знак"/>
    <w:basedOn w:val="a2"/>
    <w:link w:val="ad"/>
    <w:uiPriority w:val="99"/>
    <w:semiHidden/>
    <w:rsid w:val="00D04E85"/>
    <w:rPr>
      <w:rFonts w:ascii="Tahoma" w:eastAsia="Times New Roman" w:hAnsi="Tahoma" w:cs="Tahoma"/>
      <w:sz w:val="16"/>
      <w:szCs w:val="16"/>
      <w:lang w:val="en-US" w:eastAsia="fr-FR"/>
    </w:rPr>
  </w:style>
  <w:style w:type="paragraph" w:styleId="ad">
    <w:name w:val="Balloon Text"/>
    <w:basedOn w:val="a1"/>
    <w:link w:val="ac"/>
    <w:uiPriority w:val="99"/>
    <w:semiHidden/>
    <w:unhideWhenUsed/>
    <w:rsid w:val="00D04E85"/>
    <w:rPr>
      <w:rFonts w:ascii="Tahoma" w:hAnsi="Tahoma" w:cs="Tahoma"/>
      <w:sz w:val="16"/>
      <w:szCs w:val="16"/>
    </w:rPr>
  </w:style>
  <w:style w:type="paragraph" w:styleId="13">
    <w:name w:val="toc 1"/>
    <w:basedOn w:val="a1"/>
    <w:next w:val="a1"/>
    <w:autoRedefine/>
    <w:uiPriority w:val="39"/>
    <w:unhideWhenUsed/>
    <w:rsid w:val="00D04E85"/>
    <w:pPr>
      <w:spacing w:after="100"/>
    </w:pPr>
  </w:style>
  <w:style w:type="character" w:styleId="ae">
    <w:name w:val="Hyperlink"/>
    <w:basedOn w:val="a2"/>
    <w:uiPriority w:val="99"/>
    <w:unhideWhenUsed/>
    <w:rsid w:val="00D04E85"/>
    <w:rPr>
      <w:color w:val="0563C1" w:themeColor="hyperlink"/>
      <w:u w:val="single"/>
    </w:rPr>
  </w:style>
  <w:style w:type="paragraph" w:customStyle="1" w:styleId="Default">
    <w:name w:val="Default"/>
    <w:rsid w:val="00D04E85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14">
    <w:name w:val="Текст1"/>
    <w:basedOn w:val="a1"/>
    <w:rsid w:val="00D04E85"/>
    <w:rPr>
      <w:rFonts w:ascii="Courier New" w:hAnsi="Courier New"/>
      <w:sz w:val="20"/>
      <w:szCs w:val="20"/>
      <w:lang w:val="ru-RU" w:eastAsia="ar-SA"/>
    </w:rPr>
  </w:style>
  <w:style w:type="paragraph" w:customStyle="1" w:styleId="a0">
    <w:name w:val="ТТ"/>
    <w:basedOn w:val="a1"/>
    <w:link w:val="af"/>
    <w:rsid w:val="00D04E85"/>
    <w:pPr>
      <w:numPr>
        <w:ilvl w:val="1"/>
        <w:numId w:val="23"/>
      </w:numPr>
      <w:tabs>
        <w:tab w:val="left" w:pos="0"/>
        <w:tab w:val="left" w:pos="993"/>
      </w:tabs>
      <w:spacing w:line="160" w:lineRule="atLeast"/>
      <w:ind w:left="1182"/>
      <w:contextualSpacing/>
    </w:pPr>
    <w:rPr>
      <w:rFonts w:ascii="Arial" w:eastAsia="Calibri" w:hAnsi="Arial" w:cs="Arial"/>
      <w:lang w:val="ru-RU" w:eastAsia="ar-SA"/>
    </w:rPr>
  </w:style>
  <w:style w:type="character" w:customStyle="1" w:styleId="af">
    <w:name w:val="ТТ Знак"/>
    <w:basedOn w:val="a2"/>
    <w:link w:val="a0"/>
    <w:rsid w:val="00D04E85"/>
    <w:rPr>
      <w:rFonts w:ascii="Arial" w:eastAsia="Calibri" w:hAnsi="Arial" w:cs="Arial"/>
      <w:sz w:val="24"/>
      <w:szCs w:val="24"/>
      <w:lang w:eastAsia="ar-SA"/>
    </w:rPr>
  </w:style>
  <w:style w:type="paragraph" w:customStyle="1" w:styleId="a">
    <w:name w:val="ТТ Заголовок"/>
    <w:basedOn w:val="a1"/>
    <w:rsid w:val="00D04E85"/>
    <w:pPr>
      <w:numPr>
        <w:numId w:val="23"/>
      </w:numPr>
      <w:spacing w:line="360" w:lineRule="auto"/>
      <w:contextualSpacing/>
      <w:jc w:val="both"/>
    </w:pPr>
    <w:rPr>
      <w:rFonts w:ascii="Arial" w:eastAsia="Calibri" w:hAnsi="Arial" w:cs="Arial"/>
      <w:b/>
      <w:lang w:val="ru-RU" w:eastAsia="ar-SA"/>
    </w:rPr>
  </w:style>
  <w:style w:type="character" w:customStyle="1" w:styleId="longtext">
    <w:name w:val="long_text"/>
    <w:basedOn w:val="a2"/>
    <w:rsid w:val="00D04E85"/>
  </w:style>
  <w:style w:type="character" w:customStyle="1" w:styleId="hps">
    <w:name w:val="hps"/>
    <w:basedOn w:val="a2"/>
    <w:rsid w:val="00D04E85"/>
  </w:style>
  <w:style w:type="paragraph" w:customStyle="1" w:styleId="106106">
    <w:name w:val="Стиль Слева:  106 см Первая строка:  106 см"/>
    <w:basedOn w:val="a1"/>
    <w:rsid w:val="00D04E85"/>
    <w:pPr>
      <w:ind w:left="600" w:firstLine="600"/>
      <w:jc w:val="both"/>
    </w:pPr>
    <w:rPr>
      <w:rFonts w:ascii="Arial" w:hAnsi="Arial"/>
      <w:szCs w:val="20"/>
      <w:lang w:val="ru-RU" w:eastAsia="ru-RU"/>
    </w:rPr>
  </w:style>
  <w:style w:type="paragraph" w:styleId="23">
    <w:name w:val="Body Text Indent 2"/>
    <w:basedOn w:val="a1"/>
    <w:link w:val="24"/>
    <w:rsid w:val="00D04E85"/>
    <w:pPr>
      <w:spacing w:after="120" w:line="480" w:lineRule="auto"/>
      <w:ind w:left="283"/>
    </w:pPr>
    <w:rPr>
      <w:rFonts w:ascii="Times New Roman" w:hAnsi="Times New Roman"/>
      <w:sz w:val="20"/>
      <w:szCs w:val="20"/>
      <w:lang w:val="ru-RU" w:eastAsia="ar-SA"/>
    </w:rPr>
  </w:style>
  <w:style w:type="character" w:customStyle="1" w:styleId="24">
    <w:name w:val="Основной текст с отступом 2 Знак"/>
    <w:basedOn w:val="a2"/>
    <w:link w:val="23"/>
    <w:rsid w:val="00D04E85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f0">
    <w:name w:val="annotation text"/>
    <w:basedOn w:val="a1"/>
    <w:link w:val="af1"/>
    <w:uiPriority w:val="99"/>
    <w:semiHidden/>
    <w:unhideWhenUsed/>
    <w:rsid w:val="00D04E85"/>
    <w:rPr>
      <w:sz w:val="20"/>
      <w:szCs w:val="20"/>
    </w:rPr>
  </w:style>
  <w:style w:type="character" w:customStyle="1" w:styleId="af1">
    <w:name w:val="Текст примечания Знак"/>
    <w:basedOn w:val="a2"/>
    <w:link w:val="af0"/>
    <w:uiPriority w:val="99"/>
    <w:semiHidden/>
    <w:rsid w:val="00D04E85"/>
    <w:rPr>
      <w:rFonts w:eastAsia="Times New Roman" w:cs="Times New Roman"/>
      <w:sz w:val="20"/>
      <w:szCs w:val="20"/>
      <w:lang w:val="en-US" w:eastAsia="fr-FR"/>
    </w:rPr>
  </w:style>
  <w:style w:type="paragraph" w:customStyle="1" w:styleId="Arial1205">
    <w:name w:val="Стиль (латиница) Arial 12 пт По ширине Слева:  05 см"/>
    <w:basedOn w:val="a1"/>
    <w:rsid w:val="00D04E85"/>
    <w:pPr>
      <w:spacing w:after="80" w:line="276" w:lineRule="auto"/>
      <w:ind w:left="284"/>
      <w:jc w:val="both"/>
    </w:pPr>
    <w:rPr>
      <w:rFonts w:ascii="Arial" w:hAnsi="Arial"/>
      <w:szCs w:val="20"/>
      <w:lang w:val="ru-RU" w:eastAsia="en-US"/>
    </w:rPr>
  </w:style>
  <w:style w:type="paragraph" w:styleId="af2">
    <w:name w:val="Body Text Indent"/>
    <w:basedOn w:val="a1"/>
    <w:link w:val="af3"/>
    <w:uiPriority w:val="99"/>
    <w:unhideWhenUsed/>
    <w:rsid w:val="00D04E85"/>
    <w:pPr>
      <w:spacing w:after="120"/>
      <w:ind w:left="283"/>
    </w:pPr>
  </w:style>
  <w:style w:type="character" w:customStyle="1" w:styleId="af3">
    <w:name w:val="Основной текст с отступом Знак"/>
    <w:basedOn w:val="a2"/>
    <w:link w:val="af2"/>
    <w:uiPriority w:val="99"/>
    <w:rsid w:val="00D04E85"/>
    <w:rPr>
      <w:rFonts w:eastAsia="Times New Roman" w:cs="Times New Roman"/>
      <w:sz w:val="24"/>
      <w:szCs w:val="24"/>
      <w:lang w:val="en-US" w:eastAsia="fr-FR"/>
    </w:rPr>
  </w:style>
  <w:style w:type="character" w:styleId="af4">
    <w:name w:val="page number"/>
    <w:basedOn w:val="a2"/>
    <w:rsid w:val="00D04E85"/>
  </w:style>
  <w:style w:type="paragraph" w:customStyle="1" w:styleId="042072066">
    <w:name w:val="Стиль Слева:  042 см Первая строка:  072 см Справа:  066 см"/>
    <w:basedOn w:val="a1"/>
    <w:rsid w:val="00D04E85"/>
    <w:pPr>
      <w:ind w:left="240" w:right="372" w:firstLine="408"/>
      <w:jc w:val="both"/>
    </w:pPr>
    <w:rPr>
      <w:rFonts w:ascii="Arial" w:hAnsi="Arial"/>
      <w:szCs w:val="20"/>
      <w:lang w:val="ru-RU" w:eastAsia="ru-RU"/>
    </w:rPr>
  </w:style>
  <w:style w:type="paragraph" w:customStyle="1" w:styleId="042063">
    <w:name w:val="Стиль Слева:  042 см Первая строка:  063 см"/>
    <w:basedOn w:val="a1"/>
    <w:rsid w:val="00D04E85"/>
    <w:pPr>
      <w:ind w:left="240" w:firstLine="360"/>
      <w:jc w:val="both"/>
    </w:pPr>
    <w:rPr>
      <w:rFonts w:ascii="Arial" w:hAnsi="Arial"/>
      <w:szCs w:val="20"/>
      <w:lang w:val="ru-RU" w:eastAsia="ru-RU"/>
    </w:rPr>
  </w:style>
  <w:style w:type="paragraph" w:customStyle="1" w:styleId="204207">
    <w:name w:val="Стиль Заголовок 2 + По центру Слева:  042 см Первая строка:  07..."/>
    <w:basedOn w:val="2"/>
    <w:rsid w:val="00D04E85"/>
    <w:pPr>
      <w:keepLines w:val="0"/>
      <w:numPr>
        <w:numId w:val="3"/>
      </w:numPr>
      <w:tabs>
        <w:tab w:val="num" w:pos="576"/>
      </w:tabs>
      <w:spacing w:before="240" w:after="60"/>
      <w:ind w:left="240" w:right="372" w:firstLine="408"/>
    </w:pPr>
    <w:rPr>
      <w:rFonts w:ascii="Arial" w:eastAsia="Times New Roman" w:hAnsi="Arial" w:cs="Times New Roman"/>
      <w:i/>
      <w:iCs/>
      <w:sz w:val="24"/>
      <w:szCs w:val="20"/>
      <w:lang w:val="ru-RU" w:eastAsia="ru-RU"/>
    </w:rPr>
  </w:style>
  <w:style w:type="paragraph" w:customStyle="1" w:styleId="1">
    <w:name w:val="Стиль Заголовок 1 + По центру"/>
    <w:basedOn w:val="10"/>
    <w:rsid w:val="00D04E85"/>
    <w:pPr>
      <w:keepLines w:val="0"/>
      <w:numPr>
        <w:numId w:val="3"/>
      </w:numPr>
      <w:tabs>
        <w:tab w:val="num" w:pos="432"/>
      </w:tabs>
      <w:spacing w:before="240" w:after="60"/>
      <w:jc w:val="center"/>
    </w:pPr>
    <w:rPr>
      <w:rFonts w:ascii="Arial" w:eastAsia="Times New Roman" w:hAnsi="Arial" w:cs="Times New Roman"/>
      <w:kern w:val="32"/>
      <w:sz w:val="24"/>
      <w:szCs w:val="20"/>
      <w:lang w:val="ru-RU" w:eastAsia="ru-RU"/>
    </w:rPr>
  </w:style>
  <w:style w:type="paragraph" w:customStyle="1" w:styleId="3044">
    <w:name w:val="Стиль Заголовок 3 + полужирный По центру Справа:  044 см"/>
    <w:basedOn w:val="3"/>
    <w:rsid w:val="00D04E85"/>
    <w:pPr>
      <w:keepLines w:val="0"/>
      <w:numPr>
        <w:numId w:val="3"/>
      </w:numPr>
      <w:tabs>
        <w:tab w:val="num" w:pos="720"/>
      </w:tabs>
      <w:spacing w:before="0"/>
      <w:ind w:right="252"/>
    </w:pPr>
    <w:rPr>
      <w:rFonts w:ascii="Arial" w:eastAsia="Times New Roman" w:hAnsi="Arial" w:cs="Times New Roman"/>
      <w:color w:val="auto"/>
      <w:szCs w:val="20"/>
      <w:lang w:val="ru-RU" w:eastAsia="ru-RU"/>
    </w:rPr>
  </w:style>
  <w:style w:type="paragraph" w:styleId="af5">
    <w:name w:val="Plain Text"/>
    <w:basedOn w:val="a1"/>
    <w:link w:val="af6"/>
    <w:uiPriority w:val="99"/>
    <w:rsid w:val="00D04E85"/>
    <w:rPr>
      <w:rFonts w:ascii="Courier New" w:hAnsi="Courier New"/>
      <w:sz w:val="20"/>
      <w:szCs w:val="20"/>
      <w:lang w:val="ru-RU" w:eastAsia="ru-RU"/>
    </w:rPr>
  </w:style>
  <w:style w:type="character" w:customStyle="1" w:styleId="af6">
    <w:name w:val="Текст Знак"/>
    <w:basedOn w:val="a2"/>
    <w:link w:val="af5"/>
    <w:uiPriority w:val="99"/>
    <w:rsid w:val="00D04E85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25">
    <w:name w:val="Стиль Заголовок 2 + По центру"/>
    <w:basedOn w:val="2"/>
    <w:rsid w:val="00D04E85"/>
    <w:pPr>
      <w:keepLines w:val="0"/>
      <w:numPr>
        <w:ilvl w:val="0"/>
        <w:numId w:val="0"/>
      </w:numPr>
      <w:tabs>
        <w:tab w:val="num" w:pos="576"/>
      </w:tabs>
      <w:spacing w:before="240" w:after="60"/>
      <w:ind w:left="2100" w:hanging="360"/>
    </w:pPr>
    <w:rPr>
      <w:rFonts w:ascii="Arial" w:eastAsia="Times New Roman" w:hAnsi="Arial" w:cs="Times New Roman"/>
      <w:i/>
      <w:iCs/>
      <w:sz w:val="24"/>
      <w:szCs w:val="20"/>
      <w:lang w:val="ru-RU" w:eastAsia="ru-RU"/>
    </w:rPr>
  </w:style>
  <w:style w:type="paragraph" w:customStyle="1" w:styleId="09085066">
    <w:name w:val="Стиль Слева:  09 см Первая строка:  085 см Справа:  066 см Ме..."/>
    <w:basedOn w:val="a1"/>
    <w:rsid w:val="00D04E85"/>
    <w:pPr>
      <w:shd w:val="clear" w:color="auto" w:fill="FFFFFF"/>
      <w:spacing w:line="317" w:lineRule="exact"/>
      <w:ind w:left="511" w:right="372" w:firstLine="480"/>
      <w:jc w:val="both"/>
    </w:pPr>
    <w:rPr>
      <w:rFonts w:ascii="Arial" w:hAnsi="Arial"/>
      <w:szCs w:val="20"/>
      <w:lang w:val="ru-RU" w:eastAsia="ru-RU"/>
    </w:rPr>
  </w:style>
  <w:style w:type="paragraph" w:styleId="af7">
    <w:name w:val="Body Text"/>
    <w:basedOn w:val="a1"/>
    <w:link w:val="af8"/>
    <w:uiPriority w:val="99"/>
    <w:unhideWhenUsed/>
    <w:rsid w:val="00D04E85"/>
    <w:pPr>
      <w:spacing w:after="120"/>
    </w:pPr>
    <w:rPr>
      <w:rFonts w:ascii="Calibri" w:hAnsi="Calibri"/>
    </w:rPr>
  </w:style>
  <w:style w:type="character" w:customStyle="1" w:styleId="af8">
    <w:name w:val="Основной текст Знак"/>
    <w:basedOn w:val="a2"/>
    <w:link w:val="af7"/>
    <w:uiPriority w:val="99"/>
    <w:rsid w:val="00D04E85"/>
    <w:rPr>
      <w:rFonts w:ascii="Calibri" w:eastAsia="Times New Roman" w:hAnsi="Calibri" w:cs="Times New Roman"/>
      <w:sz w:val="24"/>
      <w:szCs w:val="24"/>
      <w:lang w:val="en-US" w:eastAsia="fr-FR"/>
    </w:rPr>
  </w:style>
  <w:style w:type="paragraph" w:customStyle="1" w:styleId="090850660">
    <w:name w:val="Стиль Слева:  09 см Первая строка:  085 см Справа:  066 см"/>
    <w:basedOn w:val="a1"/>
    <w:rsid w:val="00D04E85"/>
    <w:pPr>
      <w:ind w:left="511" w:right="372" w:firstLine="480"/>
      <w:jc w:val="both"/>
    </w:pPr>
    <w:rPr>
      <w:rFonts w:ascii="Arial" w:hAnsi="Arial"/>
      <w:szCs w:val="20"/>
      <w:lang w:val="ru-RU" w:eastAsia="ru-RU"/>
    </w:rPr>
  </w:style>
  <w:style w:type="paragraph" w:customStyle="1" w:styleId="09125066">
    <w:name w:val="Стиль Слева:  09 см Первая строка:  125 см Справа:  066 см"/>
    <w:basedOn w:val="a1"/>
    <w:rsid w:val="00D04E85"/>
    <w:pPr>
      <w:ind w:left="511" w:right="372" w:firstLine="708"/>
      <w:jc w:val="both"/>
    </w:pPr>
    <w:rPr>
      <w:rFonts w:ascii="Arial" w:hAnsi="Arial"/>
      <w:szCs w:val="20"/>
      <w:lang w:val="ru-RU" w:eastAsia="ru-RU"/>
    </w:rPr>
  </w:style>
  <w:style w:type="paragraph" w:customStyle="1" w:styleId="af9">
    <w:name w:val="Основной текст ТЗ"/>
    <w:basedOn w:val="af7"/>
    <w:rsid w:val="00D04E85"/>
    <w:pPr>
      <w:spacing w:after="0"/>
      <w:ind w:firstLine="567"/>
      <w:jc w:val="both"/>
    </w:pPr>
    <w:rPr>
      <w:rFonts w:ascii="Arial" w:hAnsi="Arial"/>
      <w:szCs w:val="20"/>
      <w:lang w:val="ru-RU" w:eastAsia="ru-RU"/>
    </w:rPr>
  </w:style>
  <w:style w:type="paragraph" w:customStyle="1" w:styleId="09099066">
    <w:name w:val="Стиль Слева:  09 см Первая строка:  099 см Справа:  066 см"/>
    <w:basedOn w:val="a1"/>
    <w:rsid w:val="00D04E85"/>
    <w:pPr>
      <w:shd w:val="clear" w:color="auto" w:fill="FFFFFF"/>
      <w:ind w:left="511" w:right="372" w:firstLine="561"/>
      <w:jc w:val="both"/>
    </w:pPr>
    <w:rPr>
      <w:rFonts w:ascii="Arial" w:hAnsi="Arial"/>
      <w:szCs w:val="20"/>
      <w:lang w:val="ru-RU" w:eastAsia="ru-RU"/>
    </w:rPr>
  </w:style>
  <w:style w:type="paragraph" w:customStyle="1" w:styleId="09125044">
    <w:name w:val="Стиль Слева:  09 см Первая строка:  125 см Справа:  044 см"/>
    <w:basedOn w:val="a1"/>
    <w:rsid w:val="00D04E85"/>
    <w:pPr>
      <w:ind w:left="511" w:right="252" w:firstLine="708"/>
      <w:jc w:val="both"/>
    </w:pPr>
    <w:rPr>
      <w:rFonts w:ascii="Arial" w:hAnsi="Arial"/>
      <w:szCs w:val="20"/>
      <w:lang w:val="ru-RU" w:eastAsia="ru-RU"/>
    </w:rPr>
  </w:style>
  <w:style w:type="paragraph" w:customStyle="1" w:styleId="09106066">
    <w:name w:val="Стиль Слева:  09 см Первая строка:  106 см Справа:  066 см"/>
    <w:basedOn w:val="a1"/>
    <w:rsid w:val="00D04E85"/>
    <w:pPr>
      <w:ind w:left="511" w:right="372" w:firstLine="600"/>
      <w:jc w:val="both"/>
    </w:pPr>
    <w:rPr>
      <w:rFonts w:ascii="Arial" w:hAnsi="Arial"/>
      <w:szCs w:val="20"/>
      <w:lang w:val="ru-RU" w:eastAsia="ru-RU"/>
    </w:rPr>
  </w:style>
  <w:style w:type="paragraph" w:customStyle="1" w:styleId="3066">
    <w:name w:val="Стиль Заголовок 3 + полужирный По центру Справа:  066 см"/>
    <w:basedOn w:val="3"/>
    <w:rsid w:val="00D04E85"/>
    <w:pPr>
      <w:keepLines w:val="0"/>
      <w:numPr>
        <w:ilvl w:val="0"/>
        <w:numId w:val="0"/>
      </w:numPr>
      <w:tabs>
        <w:tab w:val="num" w:pos="720"/>
      </w:tabs>
      <w:spacing w:before="0"/>
      <w:ind w:left="2820" w:right="372" w:hanging="360"/>
      <w:jc w:val="center"/>
    </w:pPr>
    <w:rPr>
      <w:rFonts w:ascii="Arial" w:eastAsia="Times New Roman" w:hAnsi="Arial" w:cs="Times New Roman"/>
      <w:color w:val="auto"/>
      <w:szCs w:val="20"/>
      <w:lang w:val="ru-RU" w:eastAsia="ru-RU"/>
    </w:rPr>
  </w:style>
  <w:style w:type="paragraph" w:customStyle="1" w:styleId="106085057">
    <w:name w:val="Стиль Слева:  106 см Первая строка:  085 см Справа:  057 см"/>
    <w:basedOn w:val="a1"/>
    <w:rsid w:val="00D04E85"/>
    <w:pPr>
      <w:ind w:left="600" w:right="321" w:firstLine="480"/>
      <w:jc w:val="both"/>
    </w:pPr>
    <w:rPr>
      <w:rFonts w:ascii="Arial" w:hAnsi="Arial"/>
      <w:szCs w:val="20"/>
      <w:lang w:val="ru-RU" w:eastAsia="ru-RU"/>
    </w:rPr>
  </w:style>
  <w:style w:type="paragraph" w:customStyle="1" w:styleId="3014">
    <w:name w:val="Стиль Заголовок 3 + полужирный По центру Справа:  014 см"/>
    <w:basedOn w:val="3"/>
    <w:rsid w:val="00D04E85"/>
    <w:pPr>
      <w:keepLines w:val="0"/>
      <w:numPr>
        <w:ilvl w:val="0"/>
        <w:numId w:val="0"/>
      </w:numPr>
      <w:tabs>
        <w:tab w:val="num" w:pos="720"/>
      </w:tabs>
      <w:spacing w:before="0"/>
      <w:ind w:left="2820" w:right="81" w:hanging="360"/>
      <w:jc w:val="center"/>
    </w:pPr>
    <w:rPr>
      <w:rFonts w:ascii="Arial" w:eastAsia="Times New Roman" w:hAnsi="Arial" w:cs="Times New Roman"/>
      <w:color w:val="auto"/>
      <w:szCs w:val="20"/>
      <w:lang w:val="ru-RU" w:eastAsia="ru-RU"/>
    </w:rPr>
  </w:style>
  <w:style w:type="paragraph" w:styleId="afa">
    <w:name w:val="Normal (Web)"/>
    <w:basedOn w:val="a1"/>
    <w:uiPriority w:val="99"/>
    <w:rsid w:val="00D04E85"/>
    <w:pPr>
      <w:spacing w:before="100" w:beforeAutospacing="1" w:after="100" w:afterAutospacing="1"/>
    </w:pPr>
    <w:rPr>
      <w:rFonts w:ascii="Times New Roman" w:hAnsi="Times New Roman"/>
      <w:lang w:val="ru-RU" w:eastAsia="ru-RU"/>
    </w:rPr>
  </w:style>
  <w:style w:type="paragraph" w:customStyle="1" w:styleId="2-007">
    <w:name w:val="Стиль Заголовок 2 + По центру Справа:  -007 см"/>
    <w:basedOn w:val="2"/>
    <w:rsid w:val="00D04E85"/>
    <w:pPr>
      <w:keepLines w:val="0"/>
      <w:numPr>
        <w:numId w:val="24"/>
      </w:numPr>
      <w:tabs>
        <w:tab w:val="num" w:pos="576"/>
      </w:tabs>
      <w:spacing w:before="240" w:after="60"/>
      <w:ind w:left="576" w:right="-39" w:hanging="576"/>
      <w:jc w:val="center"/>
    </w:pPr>
    <w:rPr>
      <w:rFonts w:ascii="Arial" w:eastAsia="Times New Roman" w:hAnsi="Arial" w:cs="Times New Roman"/>
      <w:i/>
      <w:iCs/>
      <w:sz w:val="24"/>
      <w:szCs w:val="20"/>
      <w:lang w:val="ru-RU" w:eastAsia="ru-RU"/>
    </w:rPr>
  </w:style>
  <w:style w:type="paragraph" w:styleId="26">
    <w:name w:val="toc 2"/>
    <w:basedOn w:val="a1"/>
    <w:next w:val="a1"/>
    <w:autoRedefine/>
    <w:uiPriority w:val="39"/>
    <w:unhideWhenUsed/>
    <w:rsid w:val="00D04E85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D04E85"/>
    <w:pPr>
      <w:spacing w:after="100"/>
      <w:ind w:left="480"/>
    </w:pPr>
  </w:style>
  <w:style w:type="character" w:customStyle="1" w:styleId="afb">
    <w:name w:val="Тема примечания Знак"/>
    <w:basedOn w:val="af1"/>
    <w:link w:val="afc"/>
    <w:uiPriority w:val="99"/>
    <w:semiHidden/>
    <w:rsid w:val="00D04E85"/>
    <w:rPr>
      <w:rFonts w:eastAsia="Times New Roman" w:cs="Times New Roman"/>
      <w:b/>
      <w:bCs/>
      <w:sz w:val="20"/>
      <w:szCs w:val="20"/>
      <w:lang w:val="en-US" w:eastAsia="fr-FR"/>
    </w:rPr>
  </w:style>
  <w:style w:type="paragraph" w:styleId="afc">
    <w:name w:val="annotation subject"/>
    <w:basedOn w:val="af0"/>
    <w:next w:val="af0"/>
    <w:link w:val="afb"/>
    <w:uiPriority w:val="99"/>
    <w:semiHidden/>
    <w:unhideWhenUsed/>
    <w:rsid w:val="00D04E85"/>
    <w:rPr>
      <w:b/>
      <w:bCs/>
    </w:rPr>
  </w:style>
  <w:style w:type="paragraph" w:customStyle="1" w:styleId="15">
    <w:name w:val="Абзац списка1"/>
    <w:basedOn w:val="a1"/>
    <w:link w:val="ListParagraphChar"/>
    <w:rsid w:val="00D04E85"/>
    <w:pPr>
      <w:ind w:left="720"/>
    </w:pPr>
    <w:rPr>
      <w:rFonts w:ascii="Calibri" w:eastAsia="Calibri" w:hAnsi="Calibri"/>
      <w:sz w:val="20"/>
      <w:szCs w:val="20"/>
      <w:lang w:eastAsia="ru-RU"/>
    </w:rPr>
  </w:style>
  <w:style w:type="character" w:customStyle="1" w:styleId="ListParagraphChar">
    <w:name w:val="List Paragraph Char"/>
    <w:link w:val="15"/>
    <w:locked/>
    <w:rsid w:val="00D04E85"/>
    <w:rPr>
      <w:rFonts w:ascii="Calibri" w:eastAsia="Calibri" w:hAnsi="Calibri" w:cs="Times New Roman"/>
      <w:sz w:val="20"/>
      <w:szCs w:val="20"/>
      <w:lang w:val="en-US" w:eastAsia="ru-RU"/>
    </w:rPr>
  </w:style>
  <w:style w:type="character" w:customStyle="1" w:styleId="afd">
    <w:name w:val="Основной текст_"/>
    <w:basedOn w:val="a2"/>
    <w:link w:val="16"/>
    <w:rsid w:val="00D04E85"/>
    <w:rPr>
      <w:rFonts w:ascii="Arial Narrow" w:eastAsia="Arial Narrow" w:hAnsi="Arial Narrow" w:cs="Arial Narrow"/>
      <w:sz w:val="18"/>
      <w:szCs w:val="18"/>
      <w:shd w:val="clear" w:color="auto" w:fill="FFFFFF"/>
    </w:rPr>
  </w:style>
  <w:style w:type="paragraph" w:customStyle="1" w:styleId="16">
    <w:name w:val="Основной текст1"/>
    <w:basedOn w:val="a1"/>
    <w:link w:val="afd"/>
    <w:rsid w:val="00D04E85"/>
    <w:pPr>
      <w:widowControl w:val="0"/>
      <w:shd w:val="clear" w:color="auto" w:fill="FFFFFF"/>
      <w:spacing w:line="240" w:lineRule="exact"/>
      <w:ind w:firstLine="420"/>
      <w:jc w:val="both"/>
    </w:pPr>
    <w:rPr>
      <w:rFonts w:ascii="Arial Narrow" w:eastAsia="Arial Narrow" w:hAnsi="Arial Narrow" w:cs="Arial Narrow"/>
      <w:sz w:val="18"/>
      <w:szCs w:val="18"/>
      <w:lang w:val="ru-RU" w:eastAsia="en-US"/>
    </w:rPr>
  </w:style>
  <w:style w:type="character" w:customStyle="1" w:styleId="95pt">
    <w:name w:val="Основной текст + 9;5 pt"/>
    <w:basedOn w:val="afd"/>
    <w:rsid w:val="00D04E85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/>
    </w:rPr>
  </w:style>
  <w:style w:type="paragraph" w:customStyle="1" w:styleId="17">
    <w:name w:val="1 уровень"/>
    <w:basedOn w:val="a1"/>
    <w:link w:val="18"/>
    <w:autoRedefine/>
    <w:qFormat/>
    <w:rsid w:val="00D04E85"/>
    <w:pPr>
      <w:ind w:right="51" w:firstLine="391"/>
      <w:jc w:val="both"/>
    </w:pPr>
    <w:rPr>
      <w:rFonts w:ascii="Times New Roman" w:eastAsia="Arial Unicode MS" w:hAnsi="Times New Roman"/>
      <w:lang w:val="ru-RU" w:eastAsia="ru-RU"/>
    </w:rPr>
  </w:style>
  <w:style w:type="character" w:customStyle="1" w:styleId="18">
    <w:name w:val="1 уровень Знак"/>
    <w:link w:val="17"/>
    <w:rsid w:val="00D04E85"/>
    <w:rPr>
      <w:rFonts w:ascii="Times New Roman" w:eastAsia="Arial Unicode MS" w:hAnsi="Times New Roman" w:cs="Times New Roman"/>
      <w:sz w:val="24"/>
      <w:szCs w:val="24"/>
      <w:lang w:eastAsia="ru-RU"/>
    </w:rPr>
  </w:style>
  <w:style w:type="paragraph" w:styleId="afe">
    <w:name w:val="No Spacing"/>
    <w:link w:val="aff"/>
    <w:uiPriority w:val="1"/>
    <w:qFormat/>
    <w:rsid w:val="00D04E85"/>
    <w:pPr>
      <w:spacing w:after="0" w:line="240" w:lineRule="auto"/>
    </w:pPr>
    <w:rPr>
      <w:rFonts w:eastAsiaTheme="minorEastAsia"/>
    </w:rPr>
  </w:style>
  <w:style w:type="character" w:customStyle="1" w:styleId="aff">
    <w:name w:val="Без интервала Знак"/>
    <w:basedOn w:val="a2"/>
    <w:link w:val="afe"/>
    <w:uiPriority w:val="1"/>
    <w:rsid w:val="00D04E85"/>
    <w:rPr>
      <w:rFonts w:eastAsiaTheme="minorEastAsia"/>
    </w:rPr>
  </w:style>
  <w:style w:type="character" w:styleId="aff0">
    <w:name w:val="Strong"/>
    <w:basedOn w:val="a2"/>
    <w:uiPriority w:val="22"/>
    <w:qFormat/>
    <w:rsid w:val="00D04E85"/>
    <w:rPr>
      <w:b/>
      <w:bCs/>
    </w:rPr>
  </w:style>
  <w:style w:type="paragraph" w:styleId="aff1">
    <w:name w:val="TOC Heading"/>
    <w:basedOn w:val="10"/>
    <w:next w:val="a1"/>
    <w:uiPriority w:val="39"/>
    <w:unhideWhenUsed/>
    <w:qFormat/>
    <w:rsid w:val="00A466B0"/>
    <w:pPr>
      <w:numPr>
        <w:numId w:val="0"/>
      </w:numPr>
      <w:spacing w:before="240" w:line="259" w:lineRule="auto"/>
      <w:outlineLvl w:val="9"/>
    </w:pPr>
    <w:rPr>
      <w:b w:val="0"/>
      <w:bCs w:val="0"/>
      <w:color w:val="2E74B5" w:themeColor="accent1" w:themeShade="BF"/>
      <w:sz w:val="32"/>
      <w:szCs w:val="32"/>
      <w:lang w:val="ru-RU" w:eastAsia="ru-RU"/>
    </w:rPr>
  </w:style>
  <w:style w:type="character" w:styleId="aff2">
    <w:name w:val="annotation reference"/>
    <w:basedOn w:val="a2"/>
    <w:uiPriority w:val="99"/>
    <w:semiHidden/>
    <w:unhideWhenUsed/>
    <w:rsid w:val="00A543F6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jpeg"/><Relationship Id="rId34" Type="http://schemas.openxmlformats.org/officeDocument/2006/relationships/image" Target="media/image24.emf"/><Relationship Id="rId42" Type="http://schemas.openxmlformats.org/officeDocument/2006/relationships/image" Target="media/image30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emf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emf"/><Relationship Id="rId45" Type="http://schemas.openxmlformats.org/officeDocument/2006/relationships/header" Target="header2.xm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oleObject" Target="embeddings/oleObject1.bin"/><Relationship Id="rId35" Type="http://schemas.openxmlformats.org/officeDocument/2006/relationships/oleObject" Target="embeddings/oleObject2.bin"/><Relationship Id="rId43" Type="http://schemas.openxmlformats.org/officeDocument/2006/relationships/header" Target="header1.xml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comments" Target="comment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oleObject" Target="embeddings/oleObject3.bin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microsoft.com/office/2016/09/relationships/commentsIds" Target="commentsId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BC7BD-5DCF-4255-BA45-EC28454A6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1806</TotalTime>
  <Pages>1</Pages>
  <Words>13764</Words>
  <Characters>78459</Characters>
  <Application>Microsoft Office Word</Application>
  <DocSecurity>0</DocSecurity>
  <Lines>653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ArcelorMittal</Company>
  <LinksUpToDate>false</LinksUpToDate>
  <CharactersWithSpaces>92039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Shuba, Irina V</dc:creator>
  <cp:keywords/>
  <dc:description/>
  <cp:lastModifiedBy>Shuba, Irina V</cp:lastModifiedBy>
  <cp:revision>45</cp:revision>
  <dcterms:created xsi:type="dcterms:W3CDTF">2019-12-11T07:48:00Z</dcterms:created>
  <dcterms:modified xsi:type="dcterms:W3CDTF">2020-01-14T15:45:00Z</dcterms:modified>
</cp:coreProperties>
</file>